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B6F1D" w:rsidRPr="006642F9" w:rsidRDefault="00CE0357" w:rsidP="006642F9">
      <w:pPr>
        <w:pStyle w:val="Paper-Title"/>
        <w:rPr>
          <w:szCs w:val="32"/>
        </w:rPr>
      </w:pPr>
      <w:bookmarkStart w:id="0" w:name="_GoBack"/>
      <w:bookmarkEnd w:id="0"/>
      <w:r>
        <w:t xml:space="preserve">Inter-Surface </w:t>
      </w:r>
      <w:r w:rsidR="006052F5">
        <w:t>Mapping</w:t>
      </w:r>
    </w:p>
    <w:tbl>
      <w:tblPr>
        <w:tblW w:w="9360" w:type="dxa"/>
        <w:jc w:val="center"/>
        <w:tblCellMar>
          <w:left w:w="0" w:type="dxa"/>
          <w:right w:w="0" w:type="dxa"/>
        </w:tblCellMar>
        <w:tblLook w:val="0000" w:firstRow="0" w:lastRow="0" w:firstColumn="0" w:lastColumn="0" w:noHBand="0" w:noVBand="0"/>
      </w:tblPr>
      <w:tblGrid>
        <w:gridCol w:w="2350"/>
        <w:gridCol w:w="2358"/>
        <w:gridCol w:w="2327"/>
        <w:gridCol w:w="2325"/>
      </w:tblGrid>
      <w:tr w:rsidR="00DB6F1D" w:rsidRPr="006642F9">
        <w:trPr>
          <w:jc w:val="center"/>
        </w:trPr>
        <w:tc>
          <w:tcPr>
            <w:tcW w:w="2524" w:type="dxa"/>
          </w:tcPr>
          <w:p w:rsidR="00DB6F1D" w:rsidRPr="006642F9" w:rsidRDefault="00DB6F1D" w:rsidP="00DB6F1D">
            <w:pPr>
              <w:pStyle w:val="Author"/>
            </w:pPr>
            <w:r>
              <w:t>John Schreiner</w:t>
            </w:r>
          </w:p>
        </w:tc>
        <w:tc>
          <w:tcPr>
            <w:tcW w:w="2516" w:type="dxa"/>
          </w:tcPr>
          <w:p w:rsidR="00DB6F1D" w:rsidRPr="00CE0357" w:rsidRDefault="00DB6F1D" w:rsidP="00DB6F1D">
            <w:pPr>
              <w:pStyle w:val="Author"/>
            </w:pPr>
            <w:r w:rsidRPr="00CE0357">
              <w:t>Arul Asirvatham</w:t>
            </w:r>
          </w:p>
        </w:tc>
        <w:tc>
          <w:tcPr>
            <w:tcW w:w="2516" w:type="dxa"/>
          </w:tcPr>
          <w:p w:rsidR="00DB6F1D" w:rsidRPr="006642F9" w:rsidRDefault="00DB6F1D" w:rsidP="00DB6F1D">
            <w:pPr>
              <w:pStyle w:val="Author"/>
            </w:pPr>
            <w:smartTag w:uri="urn:schemas-microsoft-com:office:smarttags" w:element="PersonName">
              <w:r w:rsidRPr="006642F9">
                <w:t>Emil Praun</w:t>
              </w:r>
            </w:smartTag>
          </w:p>
        </w:tc>
        <w:tc>
          <w:tcPr>
            <w:tcW w:w="2516" w:type="dxa"/>
          </w:tcPr>
          <w:p w:rsidR="00DB6F1D" w:rsidRPr="006642F9" w:rsidRDefault="00DB6F1D" w:rsidP="00DB6F1D">
            <w:pPr>
              <w:pStyle w:val="Author"/>
            </w:pPr>
            <w:smartTag w:uri="urn:schemas-microsoft-com:office:smarttags" w:element="PersonName">
              <w:r w:rsidRPr="006642F9">
                <w:t>Hugues Hoppe</w:t>
              </w:r>
            </w:smartTag>
          </w:p>
        </w:tc>
      </w:tr>
      <w:tr w:rsidR="00DB6F1D" w:rsidRPr="00BD410F">
        <w:trPr>
          <w:jc w:val="center"/>
        </w:trPr>
        <w:tc>
          <w:tcPr>
            <w:tcW w:w="2524" w:type="dxa"/>
          </w:tcPr>
          <w:p w:rsidR="00DB6F1D" w:rsidRPr="00BD410F" w:rsidRDefault="00DB6F1D" w:rsidP="00DB6F1D">
            <w:pPr>
              <w:pStyle w:val="Affiliations"/>
              <w:spacing w:after="160"/>
            </w:pPr>
            <w:smartTag w:uri="urn:schemas-microsoft-com:office:smarttags" w:element="place">
              <w:smartTag w:uri="urn:schemas-microsoft-com:office:smarttags" w:element="PlaceType">
                <w:r w:rsidRPr="00BD410F">
                  <w:t>University</w:t>
                </w:r>
              </w:smartTag>
              <w:r w:rsidRPr="00BD410F">
                <w:t xml:space="preserve"> of </w:t>
              </w:r>
              <w:smartTag w:uri="urn:schemas-microsoft-com:office:smarttags" w:element="PlaceName">
                <w:r w:rsidRPr="00BD410F">
                  <w:t>Utah</w:t>
                </w:r>
              </w:smartTag>
            </w:smartTag>
          </w:p>
        </w:tc>
        <w:tc>
          <w:tcPr>
            <w:tcW w:w="2516" w:type="dxa"/>
          </w:tcPr>
          <w:p w:rsidR="00DB6F1D" w:rsidRPr="00BD410F" w:rsidRDefault="00DB6F1D" w:rsidP="00DB6F1D">
            <w:pPr>
              <w:pStyle w:val="Affiliations"/>
              <w:spacing w:after="160"/>
            </w:pPr>
            <w:smartTag w:uri="urn:schemas-microsoft-com:office:smarttags" w:element="place">
              <w:smartTag w:uri="urn:schemas-microsoft-com:office:smarttags" w:element="PlaceType">
                <w:r w:rsidRPr="00BD410F">
                  <w:t>University</w:t>
                </w:r>
              </w:smartTag>
              <w:r w:rsidRPr="00BD410F">
                <w:t xml:space="preserve"> of </w:t>
              </w:r>
              <w:smartTag w:uri="urn:schemas-microsoft-com:office:smarttags" w:element="PlaceName">
                <w:r w:rsidRPr="00BD410F">
                  <w:t>Utah</w:t>
                </w:r>
              </w:smartTag>
            </w:smartTag>
          </w:p>
        </w:tc>
        <w:tc>
          <w:tcPr>
            <w:tcW w:w="2516" w:type="dxa"/>
          </w:tcPr>
          <w:p w:rsidR="00DB6F1D" w:rsidRPr="00BD410F" w:rsidRDefault="00DB6F1D" w:rsidP="00DB6F1D">
            <w:pPr>
              <w:pStyle w:val="Affiliations"/>
              <w:spacing w:after="160"/>
            </w:pPr>
            <w:smartTag w:uri="urn:schemas-microsoft-com:office:smarttags" w:element="place">
              <w:smartTag w:uri="urn:schemas-microsoft-com:office:smarttags" w:element="PlaceType">
                <w:r w:rsidRPr="00BD410F">
                  <w:t>University</w:t>
                </w:r>
              </w:smartTag>
              <w:r w:rsidRPr="00BD410F">
                <w:t xml:space="preserve"> of </w:t>
              </w:r>
              <w:smartTag w:uri="urn:schemas-microsoft-com:office:smarttags" w:element="PlaceName">
                <w:r w:rsidRPr="00BD410F">
                  <w:t>Utah</w:t>
                </w:r>
              </w:smartTag>
            </w:smartTag>
          </w:p>
        </w:tc>
        <w:tc>
          <w:tcPr>
            <w:tcW w:w="2516" w:type="dxa"/>
          </w:tcPr>
          <w:p w:rsidR="00DB6F1D" w:rsidRPr="00BD410F" w:rsidRDefault="00DB6F1D" w:rsidP="00DB6F1D">
            <w:pPr>
              <w:pStyle w:val="Affiliations"/>
              <w:spacing w:after="160"/>
            </w:pPr>
            <w:r w:rsidRPr="00BD410F">
              <w:t>Microsoft Research</w:t>
            </w:r>
          </w:p>
        </w:tc>
      </w:tr>
    </w:tbl>
    <w:tbl>
      <w:tblPr>
        <w:tblStyle w:val="TableGrid"/>
        <w:tblW w:w="0" w:type="auto"/>
        <w:jc w:val="center"/>
        <w:tblLayout w:type="fixed"/>
        <w:tblCellMar>
          <w:left w:w="0" w:type="dxa"/>
          <w:right w:w="0" w:type="dxa"/>
        </w:tblCellMar>
        <w:tblLook w:val="00A0" w:firstRow="1" w:lastRow="0" w:firstColumn="1" w:lastColumn="0" w:noHBand="0" w:noVBand="0"/>
      </w:tblPr>
      <w:tblGrid>
        <w:gridCol w:w="2619"/>
        <w:gridCol w:w="2439"/>
        <w:gridCol w:w="2458"/>
        <w:gridCol w:w="2580"/>
      </w:tblGrid>
      <w:tr w:rsidR="00EB6573" w:rsidRPr="009A7FDE">
        <w:trPr>
          <w:jc w:val="center"/>
        </w:trPr>
        <w:tc>
          <w:tcPr>
            <w:tcW w:w="2619" w:type="dxa"/>
            <w:tcBorders>
              <w:top w:val="nil"/>
              <w:left w:val="nil"/>
              <w:bottom w:val="nil"/>
              <w:right w:val="nil"/>
            </w:tcBorders>
            <w:vAlign w:val="center"/>
          </w:tcPr>
          <w:p w:rsidR="00EB6573" w:rsidRPr="009A7FDE" w:rsidRDefault="00F91567" w:rsidP="005737CE">
            <w:pPr>
              <w:spacing w:after="0"/>
              <w:jc w:val="center"/>
            </w:pPr>
            <w:r>
              <w:rPr>
                <w:noProof/>
              </w:rPr>
              <w:drawing>
                <wp:inline distT="0" distB="0" distL="0" distR="0">
                  <wp:extent cx="1658620" cy="1658620"/>
                  <wp:effectExtent l="0" t="0" r="0" b="0"/>
                  <wp:docPr id="2" name="Picture 2" descr="f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8620" cy="1658620"/>
                          </a:xfrm>
                          <a:prstGeom prst="rect">
                            <a:avLst/>
                          </a:prstGeom>
                          <a:noFill/>
                          <a:ln>
                            <a:noFill/>
                          </a:ln>
                        </pic:spPr>
                      </pic:pic>
                    </a:graphicData>
                  </a:graphic>
                </wp:inline>
              </w:drawing>
            </w:r>
          </w:p>
        </w:tc>
        <w:tc>
          <w:tcPr>
            <w:tcW w:w="2439" w:type="dxa"/>
            <w:tcBorders>
              <w:top w:val="nil"/>
              <w:left w:val="nil"/>
              <w:bottom w:val="nil"/>
              <w:right w:val="nil"/>
            </w:tcBorders>
            <w:vAlign w:val="center"/>
          </w:tcPr>
          <w:p w:rsidR="00EB6573" w:rsidRPr="009A7FDE" w:rsidRDefault="00F91567" w:rsidP="005737CE">
            <w:pPr>
              <w:spacing w:after="0"/>
              <w:jc w:val="center"/>
            </w:pPr>
            <w:r>
              <w:rPr>
                <w:noProof/>
              </w:rPr>
              <w:drawing>
                <wp:inline distT="0" distB="0" distL="0" distR="0">
                  <wp:extent cx="1552575" cy="1669415"/>
                  <wp:effectExtent l="0" t="0" r="0" b="0"/>
                  <wp:docPr id="3" name="Picture 3" descr="f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8"/>
                          <pic:cNvPicPr>
                            <a:picLocks noChangeAspect="1" noChangeArrowheads="1"/>
                          </pic:cNvPicPr>
                        </pic:nvPicPr>
                        <pic:blipFill>
                          <a:blip r:embed="rId9">
                            <a:extLst>
                              <a:ext uri="{28A0092B-C50C-407E-A947-70E740481C1C}">
                                <a14:useLocalDpi xmlns:a14="http://schemas.microsoft.com/office/drawing/2010/main" val="0"/>
                              </a:ext>
                            </a:extLst>
                          </a:blip>
                          <a:srcRect l="1723" r="5125"/>
                          <a:stretch>
                            <a:fillRect/>
                          </a:stretch>
                        </pic:blipFill>
                        <pic:spPr bwMode="auto">
                          <a:xfrm>
                            <a:off x="0" y="0"/>
                            <a:ext cx="1552575" cy="1669415"/>
                          </a:xfrm>
                          <a:prstGeom prst="rect">
                            <a:avLst/>
                          </a:prstGeom>
                          <a:noFill/>
                          <a:ln>
                            <a:noFill/>
                          </a:ln>
                        </pic:spPr>
                      </pic:pic>
                    </a:graphicData>
                  </a:graphic>
                </wp:inline>
              </w:drawing>
            </w:r>
          </w:p>
        </w:tc>
        <w:tc>
          <w:tcPr>
            <w:tcW w:w="2458" w:type="dxa"/>
            <w:tcBorders>
              <w:top w:val="nil"/>
              <w:left w:val="nil"/>
              <w:bottom w:val="nil"/>
              <w:right w:val="nil"/>
            </w:tcBorders>
            <w:vAlign w:val="center"/>
          </w:tcPr>
          <w:p w:rsidR="00EB6573" w:rsidRPr="009A7FDE" w:rsidRDefault="00F91567" w:rsidP="005737CE">
            <w:pPr>
              <w:spacing w:after="0"/>
              <w:jc w:val="center"/>
            </w:pPr>
            <w:r>
              <w:rPr>
                <w:noProof/>
              </w:rPr>
              <w:drawing>
                <wp:inline distT="0" distB="0" distL="0" distR="0">
                  <wp:extent cx="1541780" cy="1680210"/>
                  <wp:effectExtent l="0" t="0" r="0" b="0"/>
                  <wp:docPr id="4" name="Picture 4" descr="f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8"/>
                          <pic:cNvPicPr>
                            <a:picLocks noChangeAspect="1" noChangeArrowheads="1"/>
                          </pic:cNvPicPr>
                        </pic:nvPicPr>
                        <pic:blipFill>
                          <a:blip r:embed="rId10">
                            <a:extLst>
                              <a:ext uri="{28A0092B-C50C-407E-A947-70E740481C1C}">
                                <a14:useLocalDpi xmlns:a14="http://schemas.microsoft.com/office/drawing/2010/main" val="0"/>
                              </a:ext>
                            </a:extLst>
                          </a:blip>
                          <a:srcRect l="2689" r="5417"/>
                          <a:stretch>
                            <a:fillRect/>
                          </a:stretch>
                        </pic:blipFill>
                        <pic:spPr bwMode="auto">
                          <a:xfrm>
                            <a:off x="0" y="0"/>
                            <a:ext cx="1541780" cy="1680210"/>
                          </a:xfrm>
                          <a:prstGeom prst="rect">
                            <a:avLst/>
                          </a:prstGeom>
                          <a:noFill/>
                          <a:ln>
                            <a:noFill/>
                          </a:ln>
                        </pic:spPr>
                      </pic:pic>
                    </a:graphicData>
                  </a:graphic>
                </wp:inline>
              </w:drawing>
            </w:r>
          </w:p>
        </w:tc>
        <w:tc>
          <w:tcPr>
            <w:tcW w:w="2580" w:type="dxa"/>
            <w:tcBorders>
              <w:top w:val="nil"/>
              <w:left w:val="nil"/>
              <w:bottom w:val="nil"/>
              <w:right w:val="nil"/>
            </w:tcBorders>
            <w:vAlign w:val="center"/>
          </w:tcPr>
          <w:p w:rsidR="00EB6573" w:rsidRDefault="00F91567" w:rsidP="005737CE">
            <w:pPr>
              <w:spacing w:after="0"/>
              <w:jc w:val="center"/>
            </w:pPr>
            <w:r>
              <w:rPr>
                <w:noProof/>
              </w:rPr>
              <w:drawing>
                <wp:inline distT="0" distB="0" distL="0" distR="0">
                  <wp:extent cx="1637665" cy="1562735"/>
                  <wp:effectExtent l="0" t="0" r="0" b="0"/>
                  <wp:docPr id="5" name="Picture 5" descr="f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8"/>
                          <pic:cNvPicPr>
                            <a:picLocks noChangeAspect="1" noChangeArrowheads="1"/>
                          </pic:cNvPicPr>
                        </pic:nvPicPr>
                        <pic:blipFill>
                          <a:blip r:embed="rId11">
                            <a:extLst>
                              <a:ext uri="{28A0092B-C50C-407E-A947-70E740481C1C}">
                                <a14:useLocalDpi xmlns:a14="http://schemas.microsoft.com/office/drawing/2010/main" val="0"/>
                              </a:ext>
                            </a:extLst>
                          </a:blip>
                          <a:srcRect t="931" r="2791" b="6512"/>
                          <a:stretch>
                            <a:fillRect/>
                          </a:stretch>
                        </pic:blipFill>
                        <pic:spPr bwMode="auto">
                          <a:xfrm>
                            <a:off x="0" y="0"/>
                            <a:ext cx="1637665" cy="1562735"/>
                          </a:xfrm>
                          <a:prstGeom prst="rect">
                            <a:avLst/>
                          </a:prstGeom>
                          <a:noFill/>
                          <a:ln>
                            <a:noFill/>
                          </a:ln>
                        </pic:spPr>
                      </pic:pic>
                    </a:graphicData>
                  </a:graphic>
                </wp:inline>
              </w:drawing>
            </w:r>
          </w:p>
        </w:tc>
      </w:tr>
      <w:tr w:rsidR="00EB6573" w:rsidRPr="00947E23">
        <w:trPr>
          <w:jc w:val="center"/>
        </w:trPr>
        <w:tc>
          <w:tcPr>
            <w:tcW w:w="2619" w:type="dxa"/>
            <w:tcBorders>
              <w:top w:val="nil"/>
              <w:left w:val="nil"/>
              <w:bottom w:val="nil"/>
              <w:right w:val="nil"/>
            </w:tcBorders>
          </w:tcPr>
          <w:p w:rsidR="00EB6573" w:rsidRPr="009870CD" w:rsidRDefault="00EB6573" w:rsidP="00647721">
            <w:pPr>
              <w:spacing w:after="20"/>
              <w:jc w:val="center"/>
              <w:rPr>
                <w:sz w:val="16"/>
                <w:szCs w:val="16"/>
              </w:rPr>
            </w:pPr>
            <w:r>
              <w:rPr>
                <w:sz w:val="16"/>
                <w:szCs w:val="16"/>
              </w:rPr>
              <w:t xml:space="preserve">(a) </w:t>
            </w:r>
            <w:r w:rsidRPr="00947E23">
              <w:rPr>
                <w:sz w:val="16"/>
                <w:szCs w:val="16"/>
              </w:rPr>
              <w:t>Surface</w:t>
            </w:r>
            <w:r w:rsidR="00647721">
              <w:rPr>
                <w:sz w:val="16"/>
                <w:szCs w:val="16"/>
              </w:rPr>
              <w:t xml:space="preserve"> </w:t>
            </w:r>
            <m:oMath>
              <m:sSup>
                <m:sSupPr>
                  <m:ctrlPr>
                    <w:rPr>
                      <w:rFonts w:ascii="Cambria Math" w:hAnsi="Cambria Math"/>
                      <w:i/>
                      <w:sz w:val="16"/>
                      <w:szCs w:val="16"/>
                    </w:rPr>
                  </m:ctrlPr>
                </m:sSupPr>
                <m:e>
                  <m:r>
                    <w:rPr>
                      <w:rFonts w:ascii="Cambria Math" w:hAnsi="Cambria Math"/>
                      <w:sz w:val="16"/>
                      <w:szCs w:val="16"/>
                    </w:rPr>
                    <m:t>M</m:t>
                  </m:r>
                </m:e>
                <m:sup>
                  <m:r>
                    <w:rPr>
                      <w:rFonts w:ascii="Cambria Math" w:hAnsi="Cambria Math"/>
                      <w:sz w:val="16"/>
                      <w:szCs w:val="16"/>
                    </w:rPr>
                    <m:t>1</m:t>
                  </m:r>
                </m:sup>
              </m:sSup>
            </m:oMath>
            <w:r>
              <w:rPr>
                <w:sz w:val="16"/>
                <w:szCs w:val="16"/>
              </w:rPr>
              <w:t xml:space="preserve"> with edges from</w:t>
            </w:r>
            <w:r w:rsidR="00647721">
              <w:rPr>
                <w:sz w:val="16"/>
                <w:szCs w:val="16"/>
              </w:rPr>
              <w:t xml:space="preserve"> </w:t>
            </w:r>
            <m:oMath>
              <m:sSup>
                <m:sSupPr>
                  <m:ctrlPr>
                    <w:rPr>
                      <w:rFonts w:ascii="Cambria Math" w:hAnsi="Cambria Math"/>
                      <w:i/>
                      <w:sz w:val="16"/>
                      <w:szCs w:val="16"/>
                    </w:rPr>
                  </m:ctrlPr>
                </m:sSupPr>
                <m:e>
                  <m:r>
                    <w:rPr>
                      <w:rFonts w:ascii="Cambria Math" w:hAnsi="Cambria Math"/>
                      <w:sz w:val="16"/>
                      <w:szCs w:val="16"/>
                    </w:rPr>
                    <m:t>M</m:t>
                  </m:r>
                </m:e>
                <m:sup>
                  <m:r>
                    <w:rPr>
                      <w:rFonts w:ascii="Cambria Math" w:hAnsi="Cambria Math"/>
                      <w:sz w:val="16"/>
                      <w:szCs w:val="16"/>
                    </w:rPr>
                    <m:t>2</m:t>
                  </m:r>
                </m:sup>
              </m:sSup>
            </m:oMath>
            <w:r>
              <w:rPr>
                <w:sz w:val="16"/>
                <w:szCs w:val="16"/>
              </w:rPr>
              <w:t xml:space="preserve"> </w:t>
            </w:r>
            <w:r>
              <w:rPr>
                <w:sz w:val="16"/>
                <w:szCs w:val="16"/>
              </w:rPr>
              <w:br/>
              <w:t>(notice density of edges from left wing)</w:t>
            </w:r>
          </w:p>
        </w:tc>
        <w:tc>
          <w:tcPr>
            <w:tcW w:w="2439" w:type="dxa"/>
            <w:tcBorders>
              <w:top w:val="nil"/>
              <w:left w:val="nil"/>
              <w:bottom w:val="nil"/>
              <w:right w:val="nil"/>
            </w:tcBorders>
          </w:tcPr>
          <w:p w:rsidR="00EB6573" w:rsidRPr="00947E23" w:rsidRDefault="00EB6573" w:rsidP="00647721">
            <w:pPr>
              <w:spacing w:after="20"/>
              <w:jc w:val="center"/>
              <w:rPr>
                <w:sz w:val="16"/>
                <w:szCs w:val="16"/>
              </w:rPr>
            </w:pPr>
            <w:r>
              <w:rPr>
                <w:sz w:val="16"/>
                <w:szCs w:val="16"/>
              </w:rPr>
              <w:t xml:space="preserve">(b) </w:t>
            </w:r>
            <w:r w:rsidRPr="00947E23">
              <w:rPr>
                <w:sz w:val="16"/>
                <w:szCs w:val="16"/>
              </w:rPr>
              <w:t>Surface</w:t>
            </w:r>
            <w:r w:rsidR="00647721">
              <w:rPr>
                <w:sz w:val="16"/>
                <w:szCs w:val="16"/>
              </w:rPr>
              <w:t xml:space="preserve"> </w:t>
            </w:r>
            <m:oMath>
              <m:sSup>
                <m:sSupPr>
                  <m:ctrlPr>
                    <w:rPr>
                      <w:rFonts w:ascii="Cambria Math" w:hAnsi="Cambria Math"/>
                      <w:i/>
                      <w:sz w:val="16"/>
                      <w:szCs w:val="16"/>
                    </w:rPr>
                  </m:ctrlPr>
                </m:sSupPr>
                <m:e>
                  <m:r>
                    <w:rPr>
                      <w:rFonts w:ascii="Cambria Math" w:hAnsi="Cambria Math"/>
                      <w:sz w:val="16"/>
                      <w:szCs w:val="16"/>
                    </w:rPr>
                    <m:t>M</m:t>
                  </m:r>
                </m:e>
                <m:sup>
                  <m:r>
                    <w:rPr>
                      <w:rFonts w:ascii="Cambria Math" w:hAnsi="Cambria Math"/>
                      <w:sz w:val="16"/>
                      <w:szCs w:val="16"/>
                    </w:rPr>
                    <m:t>2</m:t>
                  </m:r>
                </m:sup>
              </m:sSup>
            </m:oMath>
            <w:r>
              <w:rPr>
                <w:sz w:val="16"/>
                <w:szCs w:val="16"/>
              </w:rPr>
              <w:t xml:space="preserve"> with edges from</w:t>
            </w:r>
            <w:r w:rsidR="00647721">
              <w:rPr>
                <w:sz w:val="16"/>
                <w:szCs w:val="16"/>
              </w:rPr>
              <w:t xml:space="preserve"> </w:t>
            </w:r>
            <m:oMath>
              <m:sSup>
                <m:sSupPr>
                  <m:ctrlPr>
                    <w:rPr>
                      <w:rFonts w:ascii="Cambria Math" w:hAnsi="Cambria Math"/>
                      <w:i/>
                      <w:sz w:val="16"/>
                      <w:szCs w:val="16"/>
                    </w:rPr>
                  </m:ctrlPr>
                </m:sSupPr>
                <m:e>
                  <m:r>
                    <w:rPr>
                      <w:rFonts w:ascii="Cambria Math" w:hAnsi="Cambria Math"/>
                      <w:sz w:val="16"/>
                      <w:szCs w:val="16"/>
                    </w:rPr>
                    <m:t>M</m:t>
                  </m:r>
                </m:e>
                <m:sup>
                  <m:r>
                    <w:rPr>
                      <w:rFonts w:ascii="Cambria Math" w:hAnsi="Cambria Math"/>
                      <w:sz w:val="16"/>
                      <w:szCs w:val="16"/>
                    </w:rPr>
                    <m:t>1</m:t>
                  </m:r>
                </m:sup>
              </m:sSup>
            </m:oMath>
            <w:r>
              <w:rPr>
                <w:sz w:val="16"/>
                <w:szCs w:val="16"/>
              </w:rPr>
              <w:t xml:space="preserve"> </w:t>
            </w:r>
            <w:r>
              <w:rPr>
                <w:sz w:val="16"/>
                <w:szCs w:val="16"/>
              </w:rPr>
              <w:br/>
              <w:t>(see s</w:t>
            </w:r>
            <w:r w:rsidR="003D7BB1">
              <w:rPr>
                <w:sz w:val="16"/>
                <w:szCs w:val="16"/>
              </w:rPr>
              <w:t>pike flattened on rear left knee</w:t>
            </w:r>
            <w:r>
              <w:rPr>
                <w:sz w:val="16"/>
                <w:szCs w:val="16"/>
              </w:rPr>
              <w:t>)</w:t>
            </w:r>
          </w:p>
        </w:tc>
        <w:tc>
          <w:tcPr>
            <w:tcW w:w="2458" w:type="dxa"/>
            <w:tcBorders>
              <w:top w:val="nil"/>
              <w:left w:val="nil"/>
              <w:bottom w:val="nil"/>
              <w:right w:val="nil"/>
            </w:tcBorders>
          </w:tcPr>
          <w:p w:rsidR="00EB6573" w:rsidRPr="00144F71" w:rsidRDefault="00EB6573" w:rsidP="00647721">
            <w:pPr>
              <w:spacing w:after="20"/>
              <w:jc w:val="center"/>
              <w:rPr>
                <w:sz w:val="16"/>
                <w:szCs w:val="16"/>
              </w:rPr>
            </w:pPr>
            <w:r>
              <w:rPr>
                <w:sz w:val="16"/>
                <w:szCs w:val="16"/>
              </w:rPr>
              <w:t>(c)</w:t>
            </w:r>
            <w:r w:rsidR="00647721">
              <w:rPr>
                <w:sz w:val="16"/>
                <w:szCs w:val="16"/>
              </w:rPr>
              <w:t xml:space="preserve"> </w:t>
            </w:r>
            <m:oMath>
              <m:sSup>
                <m:sSupPr>
                  <m:ctrlPr>
                    <w:rPr>
                      <w:rFonts w:ascii="Cambria Math" w:hAnsi="Cambria Math"/>
                      <w:i/>
                      <w:sz w:val="16"/>
                      <w:szCs w:val="16"/>
                    </w:rPr>
                  </m:ctrlPr>
                </m:sSupPr>
                <m:e>
                  <m:r>
                    <w:rPr>
                      <w:rFonts w:ascii="Cambria Math" w:hAnsi="Cambria Math"/>
                      <w:sz w:val="16"/>
                      <w:szCs w:val="16"/>
                    </w:rPr>
                    <m:t>M</m:t>
                  </m:r>
                </m:e>
                <m:sup>
                  <m:r>
                    <w:rPr>
                      <w:rFonts w:ascii="Cambria Math" w:hAnsi="Cambria Math"/>
                      <w:sz w:val="16"/>
                      <w:szCs w:val="16"/>
                    </w:rPr>
                    <m:t>1</m:t>
                  </m:r>
                </m:sup>
              </m:sSup>
            </m:oMath>
            <w:r w:rsidRPr="00947E23">
              <w:rPr>
                <w:sz w:val="16"/>
                <w:szCs w:val="16"/>
              </w:rPr>
              <w:t xml:space="preserve"> </w:t>
            </w:r>
            <w:r>
              <w:rPr>
                <w:sz w:val="16"/>
                <w:szCs w:val="16"/>
              </w:rPr>
              <w:t>normals mapped</w:t>
            </w:r>
            <w:r w:rsidRPr="00947E23">
              <w:rPr>
                <w:sz w:val="16"/>
                <w:szCs w:val="16"/>
              </w:rPr>
              <w:t xml:space="preserve"> on</w:t>
            </w:r>
            <w:r>
              <w:rPr>
                <w:sz w:val="16"/>
                <w:szCs w:val="16"/>
              </w:rPr>
              <w:t>to</w:t>
            </w:r>
            <w:r w:rsidR="00647721">
              <w:rPr>
                <w:sz w:val="16"/>
                <w:szCs w:val="16"/>
              </w:rPr>
              <w:t xml:space="preserve"> </w:t>
            </w:r>
            <m:oMath>
              <m:sSup>
                <m:sSupPr>
                  <m:ctrlPr>
                    <w:rPr>
                      <w:rFonts w:ascii="Cambria Math" w:hAnsi="Cambria Math"/>
                      <w:i/>
                      <w:sz w:val="16"/>
                      <w:szCs w:val="16"/>
                    </w:rPr>
                  </m:ctrlPr>
                </m:sSupPr>
                <m:e>
                  <m:r>
                    <w:rPr>
                      <w:rFonts w:ascii="Cambria Math" w:hAnsi="Cambria Math"/>
                      <w:sz w:val="16"/>
                      <w:szCs w:val="16"/>
                    </w:rPr>
                    <m:t>M</m:t>
                  </m:r>
                </m:e>
                <m:sup>
                  <m:r>
                    <w:rPr>
                      <w:rFonts w:ascii="Cambria Math" w:hAnsi="Cambria Math"/>
                      <w:sz w:val="16"/>
                      <w:szCs w:val="16"/>
                    </w:rPr>
                    <m:t>2</m:t>
                  </m:r>
                </m:sup>
              </m:sSup>
            </m:oMath>
            <w:r w:rsidR="00647721">
              <w:rPr>
                <w:sz w:val="16"/>
                <w:szCs w:val="16"/>
              </w:rPr>
              <w:t xml:space="preserve"> </w:t>
            </w:r>
            <w:r w:rsidR="00144F71">
              <w:rPr>
                <w:sz w:val="16"/>
                <w:szCs w:val="16"/>
              </w:rPr>
              <w:br/>
              <w:t>(lit using 2 antipodal light sources)</w:t>
            </w:r>
          </w:p>
        </w:tc>
        <w:tc>
          <w:tcPr>
            <w:tcW w:w="2580" w:type="dxa"/>
            <w:tcBorders>
              <w:top w:val="nil"/>
              <w:left w:val="nil"/>
              <w:bottom w:val="nil"/>
              <w:right w:val="nil"/>
            </w:tcBorders>
          </w:tcPr>
          <w:p w:rsidR="00EB6573" w:rsidRPr="00A9381A" w:rsidRDefault="00EB6573" w:rsidP="00A9381A">
            <w:pPr>
              <w:jc w:val="center"/>
              <w:rPr>
                <w:sz w:val="16"/>
                <w:szCs w:val="16"/>
              </w:rPr>
            </w:pPr>
            <w:r w:rsidRPr="00A9381A">
              <w:rPr>
                <w:sz w:val="16"/>
                <w:szCs w:val="16"/>
              </w:rPr>
              <w:t>(d) 50% morph</w:t>
            </w:r>
          </w:p>
        </w:tc>
      </w:tr>
    </w:tbl>
    <w:p w:rsidR="009C4689" w:rsidRDefault="00322CA8" w:rsidP="001977EE">
      <w:pPr>
        <w:pStyle w:val="Caption"/>
        <w:spacing w:after="220"/>
        <w:sectPr w:rsidR="009C4689" w:rsidSect="00751086">
          <w:headerReference w:type="even" r:id="rId12"/>
          <w:headerReference w:type="default" r:id="rId13"/>
          <w:footerReference w:type="default" r:id="rId14"/>
          <w:type w:val="continuous"/>
          <w:pgSz w:w="12240" w:h="15840" w:code="1"/>
          <w:pgMar w:top="1080" w:right="1080" w:bottom="1440" w:left="1080" w:header="432" w:footer="432" w:gutter="0"/>
          <w:cols w:space="720"/>
          <w:vAlign w:val="center"/>
        </w:sectPr>
      </w:pPr>
      <w:bookmarkStart w:id="4" w:name="_Ref352171788"/>
      <w:r>
        <w:t xml:space="preserve">Figure </w:t>
      </w:r>
      <w:fldSimple w:instr=" SEQ Figure \* ARABIC ">
        <w:r w:rsidR="00020BDF">
          <w:rPr>
            <w:noProof/>
          </w:rPr>
          <w:t>1</w:t>
        </w:r>
      </w:fldSimple>
      <w:bookmarkEnd w:id="4"/>
      <w:r>
        <w:t xml:space="preserve">: </w:t>
      </w:r>
      <w:r w:rsidR="006F7E6F">
        <w:t>I</w:t>
      </w:r>
      <w:r w:rsidR="00CE0357">
        <w:t xml:space="preserve">nter-surface </w:t>
      </w:r>
      <w:r w:rsidR="004C0AC4">
        <w:t>map</w:t>
      </w:r>
      <w:r>
        <w:t xml:space="preserve"> </w:t>
      </w:r>
      <w:r w:rsidR="00E24B41">
        <w:t>for</w:t>
      </w:r>
      <w:r w:rsidR="008318D9">
        <w:t xml:space="preserve"> two </w:t>
      </w:r>
      <w:r w:rsidR="003B2AFB">
        <w:t>objects</w:t>
      </w:r>
      <w:r w:rsidR="00233249">
        <w:t xml:space="preserve"> of genus</w:t>
      </w:r>
      <w:r w:rsidR="00344E90">
        <w:t xml:space="preserve"> 2</w:t>
      </w:r>
      <w:r w:rsidR="006F7E6F">
        <w:t>,</w:t>
      </w:r>
      <w:r w:rsidR="002C7C68">
        <w:t xml:space="preserve"> </w:t>
      </w:r>
      <w:r w:rsidR="00EB6573">
        <w:t xml:space="preserve">initialized </w:t>
      </w:r>
      <w:r w:rsidR="006F7E6F">
        <w:t xml:space="preserve">with </w:t>
      </w:r>
      <w:r w:rsidR="00E24B41">
        <w:t>8</w:t>
      </w:r>
      <w:r w:rsidR="00233249">
        <w:t xml:space="preserve"> </w:t>
      </w:r>
      <w:r w:rsidR="00243B3F">
        <w:t xml:space="preserve">user-specified </w:t>
      </w:r>
      <w:r w:rsidR="00233249">
        <w:t>feature</w:t>
      </w:r>
      <w:r w:rsidR="006F7E6F">
        <w:t xml:space="preserve"> points</w:t>
      </w:r>
      <w:r w:rsidR="002C7C68">
        <w:t xml:space="preserve">. </w:t>
      </w:r>
      <w:r w:rsidR="00D66FA8">
        <w:rPr>
          <w:sz w:val="16"/>
          <w:szCs w:val="16"/>
        </w:rPr>
        <w:t>(S</w:t>
      </w:r>
      <w:r w:rsidR="008F75F1" w:rsidRPr="002C7C68">
        <w:rPr>
          <w:sz w:val="16"/>
          <w:szCs w:val="16"/>
        </w:rPr>
        <w:t>ymmetric s</w:t>
      </w:r>
      <w:r w:rsidR="00FB5C28" w:rsidRPr="002C7C68">
        <w:rPr>
          <w:sz w:val="16"/>
          <w:szCs w:val="16"/>
        </w:rPr>
        <w:t xml:space="preserve">tretch </w:t>
      </w:r>
      <w:r w:rsidR="008F75F1" w:rsidRPr="002C7C68">
        <w:rPr>
          <w:sz w:val="16"/>
          <w:szCs w:val="16"/>
        </w:rPr>
        <w:t>efficiency 0.311</w:t>
      </w:r>
      <w:r w:rsidR="002C7C68" w:rsidRPr="002C7C68">
        <w:rPr>
          <w:sz w:val="16"/>
          <w:szCs w:val="16"/>
        </w:rPr>
        <w:t>)</w:t>
      </w:r>
      <w:r w:rsidR="002C7C68">
        <w:t>.</w:t>
      </w:r>
    </w:p>
    <w:p w:rsidR="00FF68B3" w:rsidRPr="00F578E3" w:rsidRDefault="00FF68B3" w:rsidP="00F578E3">
      <w:pPr>
        <w:pStyle w:val="Heading1"/>
        <w:numPr>
          <w:ilvl w:val="0"/>
          <w:numId w:val="0"/>
        </w:numPr>
      </w:pPr>
      <w:r w:rsidRPr="00F578E3">
        <w:lastRenderedPageBreak/>
        <w:t>Abstract</w:t>
      </w:r>
    </w:p>
    <w:p w:rsidR="00BD1801" w:rsidRDefault="0020376C">
      <w:pPr>
        <w:pStyle w:val="BodyText"/>
      </w:pPr>
      <w:r>
        <w:t xml:space="preserve">We consider the problem of creating a map between two arbitrary </w:t>
      </w:r>
      <w:r w:rsidR="00A439C7">
        <w:t xml:space="preserve">triangle </w:t>
      </w:r>
      <w:r>
        <w:t xml:space="preserve">meshes.  </w:t>
      </w:r>
      <w:r w:rsidR="001F5A63">
        <w:t>Whereas p</w:t>
      </w:r>
      <w:r>
        <w:t xml:space="preserve">revious approaches </w:t>
      </w:r>
      <w:r w:rsidR="008828C0">
        <w:t>compose par</w:t>
      </w:r>
      <w:r w:rsidR="008828C0">
        <w:t>a</w:t>
      </w:r>
      <w:r w:rsidR="008828C0">
        <w:t>metrization</w:t>
      </w:r>
      <w:r w:rsidR="001F5A63">
        <w:t>s</w:t>
      </w:r>
      <w:r w:rsidR="008828C0">
        <w:t xml:space="preserve"> </w:t>
      </w:r>
      <w:r>
        <w:t xml:space="preserve">over </w:t>
      </w:r>
      <w:r w:rsidR="00CF522C">
        <w:t>a</w:t>
      </w:r>
      <w:r w:rsidR="004B4394">
        <w:t xml:space="preserve"> simpler</w:t>
      </w:r>
      <w:r>
        <w:t xml:space="preserve"> intermediate domain</w:t>
      </w:r>
      <w:r w:rsidR="001F5A63">
        <w:t>,</w:t>
      </w:r>
      <w:r>
        <w:t xml:space="preserve"> we directly </w:t>
      </w:r>
      <w:r w:rsidR="00FA3A57">
        <w:t>create and optimize</w:t>
      </w:r>
      <w:r w:rsidR="00D352BB">
        <w:t xml:space="preserve"> </w:t>
      </w:r>
      <w:r w:rsidR="00B43588">
        <w:t xml:space="preserve">a continuous map between </w:t>
      </w:r>
      <w:r>
        <w:t xml:space="preserve">the </w:t>
      </w:r>
      <w:r w:rsidR="00B43588">
        <w:t>meshes.</w:t>
      </w:r>
      <w:r w:rsidR="00CF522C">
        <w:t xml:space="preserve">  </w:t>
      </w:r>
      <w:r w:rsidR="004B4394">
        <w:t>M</w:t>
      </w:r>
      <w:r w:rsidR="004E7761">
        <w:t>ap distortion</w:t>
      </w:r>
      <w:r w:rsidR="001F5A63">
        <w:t xml:space="preserve"> </w:t>
      </w:r>
      <w:r w:rsidR="004B4394">
        <w:t xml:space="preserve">is measured </w:t>
      </w:r>
      <w:r w:rsidR="001F5A63">
        <w:t>with</w:t>
      </w:r>
      <w:r w:rsidR="004E7761">
        <w:t xml:space="preserve"> </w:t>
      </w:r>
      <w:r w:rsidR="00935C49">
        <w:t xml:space="preserve">a </w:t>
      </w:r>
      <w:r w:rsidR="004E7761">
        <w:t>new symmetric metric</w:t>
      </w:r>
      <w:r w:rsidR="004B4394">
        <w:t>, and is minimized</w:t>
      </w:r>
      <w:r w:rsidR="001F5A63">
        <w:t xml:space="preserve"> </w:t>
      </w:r>
      <w:r w:rsidR="004B4394">
        <w:t>during</w:t>
      </w:r>
      <w:r w:rsidR="004E7761">
        <w:t xml:space="preserve"> </w:t>
      </w:r>
      <w:r w:rsidR="004B4394">
        <w:t xml:space="preserve">interleaved </w:t>
      </w:r>
      <w:r w:rsidR="004E7761">
        <w:t xml:space="preserve">coarse-to-fine </w:t>
      </w:r>
      <w:r w:rsidR="002D0E86">
        <w:t>refinement of both meshes</w:t>
      </w:r>
      <w:r w:rsidR="004E7761">
        <w:t>.</w:t>
      </w:r>
      <w:r w:rsidR="00CF522C">
        <w:t xml:space="preserve"> </w:t>
      </w:r>
      <w:r w:rsidR="004E7761">
        <w:t xml:space="preserve"> </w:t>
      </w:r>
      <w:r w:rsidR="00BC2CB6">
        <w:t xml:space="preserve">By explicitly favoring low inter-surface distortion, we obtain maps </w:t>
      </w:r>
      <w:r w:rsidR="00CF522C">
        <w:t xml:space="preserve">that naturally align corresponding shape </w:t>
      </w:r>
      <w:r w:rsidR="00233249">
        <w:t>elements</w:t>
      </w:r>
      <w:r w:rsidR="00CF522C">
        <w:t>.  Typically, the user need only specify a handful of feature corr</w:t>
      </w:r>
      <w:r w:rsidR="00CF522C">
        <w:t>e</w:t>
      </w:r>
      <w:r w:rsidR="00CF522C">
        <w:t xml:space="preserve">spondences </w:t>
      </w:r>
      <w:r w:rsidR="00935C49">
        <w:t>for</w:t>
      </w:r>
      <w:r w:rsidR="00CF522C">
        <w:t xml:space="preserve"> initial registration, and </w:t>
      </w:r>
      <w:r w:rsidR="00BA0A78">
        <w:t>even these</w:t>
      </w:r>
      <w:r w:rsidR="00CF522C">
        <w:t xml:space="preserve"> constraints can be removed </w:t>
      </w:r>
      <w:r w:rsidR="00BA0A78">
        <w:t>during</w:t>
      </w:r>
      <w:r w:rsidR="00CF522C">
        <w:t xml:space="preserve"> optimization.  </w:t>
      </w:r>
      <w:r w:rsidR="00BA0A78">
        <w:t>O</w:t>
      </w:r>
      <w:r w:rsidR="00CF522C">
        <w:t>ur</w:t>
      </w:r>
      <w:r w:rsidR="00BA0A78">
        <w:t xml:space="preserve"> method robustly satisfies hard constraints if desired</w:t>
      </w:r>
      <w:r w:rsidR="00CF522C">
        <w:t xml:space="preserve">.  </w:t>
      </w:r>
      <w:r w:rsidR="00B15F6E">
        <w:t>Inter-</w:t>
      </w:r>
      <w:r w:rsidR="00820190">
        <w:t xml:space="preserve">surface </w:t>
      </w:r>
      <w:r w:rsidR="004C0AC4">
        <w:t>mapping</w:t>
      </w:r>
      <w:r w:rsidR="00820190">
        <w:t xml:space="preserve"> is </w:t>
      </w:r>
      <w:r w:rsidR="00A439C7">
        <w:t>shown</w:t>
      </w:r>
      <w:r w:rsidR="00820190">
        <w:t xml:space="preserve"> using </w:t>
      </w:r>
      <w:r w:rsidR="00B15F6E">
        <w:t xml:space="preserve">geometric and attribute </w:t>
      </w:r>
      <w:r w:rsidR="00820190">
        <w:t>morphs.</w:t>
      </w:r>
      <w:r w:rsidR="00201450">
        <w:t xml:space="preserve"> </w:t>
      </w:r>
      <w:r w:rsidR="00820190">
        <w:t xml:space="preserve"> </w:t>
      </w:r>
      <w:r w:rsidR="00B43588">
        <w:t xml:space="preserve">Our general framework can also be applied to parametrize surfaces onto simplicial domains, such as </w:t>
      </w:r>
      <w:r w:rsidR="004F2271">
        <w:t xml:space="preserve">coarse meshes (for semi-regular remeshing), and </w:t>
      </w:r>
      <w:r w:rsidR="00B43588">
        <w:t xml:space="preserve">octahedron </w:t>
      </w:r>
      <w:r w:rsidR="00E33AF6">
        <w:t xml:space="preserve">and toroidal </w:t>
      </w:r>
      <w:r w:rsidR="004F2271">
        <w:t>domains</w:t>
      </w:r>
      <w:r w:rsidR="00E33AF6">
        <w:t xml:space="preserve"> </w:t>
      </w:r>
      <w:r w:rsidR="00201450">
        <w:t>(for geometry image remeshing)</w:t>
      </w:r>
      <w:r w:rsidR="004F2271">
        <w:t>.</w:t>
      </w:r>
      <w:r w:rsidR="00201450">
        <w:t xml:space="preserve">  </w:t>
      </w:r>
      <w:r w:rsidR="00B43588">
        <w:t xml:space="preserve">In these settings, we obtain </w:t>
      </w:r>
      <w:r w:rsidR="00201450" w:rsidRPr="002D7B08">
        <w:t>better</w:t>
      </w:r>
      <w:r w:rsidR="00B43588">
        <w:t xml:space="preserve"> parametrizations than </w:t>
      </w:r>
      <w:r w:rsidR="00201450">
        <w:t>with previ</w:t>
      </w:r>
      <w:r w:rsidR="000D1330">
        <w:t>ous specialized techniques</w:t>
      </w:r>
      <w:r w:rsidR="001A1E6C">
        <w:t>, thanks to our fine-grain optimization.</w:t>
      </w:r>
    </w:p>
    <w:p w:rsidR="00FF68B3" w:rsidRDefault="00FF68B3" w:rsidP="008828C0">
      <w:pPr>
        <w:pStyle w:val="Keywords"/>
        <w:spacing w:after="40"/>
      </w:pPr>
      <w:r w:rsidRPr="00E27698">
        <w:rPr>
          <w:b/>
        </w:rPr>
        <w:t>Keywords</w:t>
      </w:r>
      <w:r w:rsidR="00C87608">
        <w:t>: surface parametrization</w:t>
      </w:r>
      <w:r w:rsidR="00920C61">
        <w:t xml:space="preserve">, </w:t>
      </w:r>
      <w:r w:rsidR="00FE1A51">
        <w:t>shape</w:t>
      </w:r>
      <w:r w:rsidR="00C87608">
        <w:t xml:space="preserve"> </w:t>
      </w:r>
      <w:r w:rsidR="00EA4FF5">
        <w:t xml:space="preserve">morphing, </w:t>
      </w:r>
      <w:r w:rsidR="00920C61">
        <w:t>remeshing</w:t>
      </w:r>
      <w:r>
        <w:t>.</w:t>
      </w:r>
    </w:p>
    <w:tbl>
      <w:tblPr>
        <w:tblpPr w:horzAnchor="margin" w:tblpYSpec="bottom"/>
        <w:tblW w:w="4981" w:type="pct"/>
        <w:tblCellMar>
          <w:left w:w="0" w:type="dxa"/>
          <w:right w:w="0" w:type="dxa"/>
        </w:tblCellMar>
        <w:tblLook w:val="0000" w:firstRow="0" w:lastRow="0" w:firstColumn="0" w:lastColumn="0" w:noHBand="0" w:noVBand="0"/>
      </w:tblPr>
      <w:tblGrid>
        <w:gridCol w:w="4777"/>
      </w:tblGrid>
      <w:tr w:rsidR="008828C0">
        <w:trPr>
          <w:trHeight w:val="1440"/>
        </w:trPr>
        <w:tc>
          <w:tcPr>
            <w:tcW w:w="5000" w:type="pct"/>
          </w:tcPr>
          <w:p w:rsidR="008828C0" w:rsidRDefault="008828C0" w:rsidP="00B84731">
            <w:pPr>
              <w:spacing w:after="60"/>
            </w:pPr>
          </w:p>
        </w:tc>
      </w:tr>
    </w:tbl>
    <w:p w:rsidR="00FF68B3" w:rsidRDefault="00FF68B3" w:rsidP="00F578E3">
      <w:pPr>
        <w:pStyle w:val="Heading1"/>
      </w:pPr>
      <w:r w:rsidRPr="00D14925">
        <w:t>Introduction</w:t>
      </w:r>
    </w:p>
    <w:p w:rsidR="00767F18" w:rsidRDefault="004C0AC4" w:rsidP="00EA4FF5">
      <w:pPr>
        <w:pStyle w:val="BodyText"/>
      </w:pPr>
      <w:r>
        <w:t>Surface</w:t>
      </w:r>
      <w:r w:rsidR="00EA4FF5">
        <w:t xml:space="preserve"> parametrization </w:t>
      </w:r>
      <w:r w:rsidR="00B15F6E">
        <w:t xml:space="preserve">refers </w:t>
      </w:r>
      <w:r>
        <w:t xml:space="preserve">to </w:t>
      </w:r>
      <w:r w:rsidR="00EA4FF5">
        <w:t xml:space="preserve">mapping </w:t>
      </w:r>
      <w:r w:rsidR="00E3338E">
        <w:t xml:space="preserve">a </w:t>
      </w:r>
      <w:r w:rsidR="00EA4FF5">
        <w:t>triangle mesh onto a simpler domain such as the plane, the sphere, or a coarse simpl</w:t>
      </w:r>
      <w:r w:rsidR="00EA4FF5">
        <w:t>i</w:t>
      </w:r>
      <w:r w:rsidR="00EA4FF5">
        <w:t>cial domain.  The parametrization is represented by a map</w:t>
      </w:r>
      <w:r w:rsidR="00647721">
        <w:t xml:space="preserve"> </w:t>
      </w:r>
      <m:oMath>
        <m:sSub>
          <m:sSubPr>
            <m:ctrlPr>
              <w:rPr>
                <w:rFonts w:ascii="Cambria Math" w:hAnsi="Cambria Math"/>
                <w:i/>
              </w:rPr>
            </m:ctrlPr>
          </m:sSubPr>
          <m:e>
            <m:r>
              <w:rPr>
                <w:rFonts w:ascii="Cambria Math" w:hAnsi="Cambria Math"/>
              </w:rPr>
              <m:t>ϕ</m:t>
            </m:r>
          </m:e>
          <m:sub>
            <m:r>
              <w:rPr>
                <w:rFonts w:ascii="Cambria Math" w:hAnsi="Cambria Math"/>
              </w:rPr>
              <m:t>D→M</m:t>
            </m:r>
          </m:sub>
        </m:sSub>
      </m:oMath>
      <w:r w:rsidR="00EA4FF5">
        <w:t xml:space="preserve"> where </w:t>
      </w:r>
      <m:oMath>
        <m:r>
          <w:rPr>
            <w:rFonts w:ascii="Cambria Math" w:hAnsi="Cambria Math"/>
          </w:rPr>
          <m:t>M</m:t>
        </m:r>
      </m:oMath>
      <w:r w:rsidR="00EA4FF5">
        <w:t xml:space="preserve"> is the mesh and </w:t>
      </w:r>
      <m:oMath>
        <m:r>
          <w:rPr>
            <w:rFonts w:ascii="Cambria Math" w:hAnsi="Cambria Math"/>
          </w:rPr>
          <m:t>D</m:t>
        </m:r>
      </m:oMath>
      <w:r w:rsidR="00EA4FF5">
        <w:t xml:space="preserve"> is the simpler domain.</w:t>
      </w:r>
      <w:r w:rsidR="008561D2">
        <w:t xml:space="preserve">  </w:t>
      </w:r>
      <w:r w:rsidR="00BD1801">
        <w:t>In computer graphics, p</w:t>
      </w:r>
      <w:r w:rsidR="00EA4FF5">
        <w:t xml:space="preserve">arametrization is </w:t>
      </w:r>
      <w:r w:rsidR="00C87608">
        <w:t>central</w:t>
      </w:r>
      <w:r w:rsidR="00B15F6E">
        <w:t xml:space="preserve"> to</w:t>
      </w:r>
      <w:r w:rsidR="00EA4FF5">
        <w:t xml:space="preserve"> texture mapping, whereby images placed in the domain are </w:t>
      </w:r>
      <w:r w:rsidR="009D0114">
        <w:t>sampled</w:t>
      </w:r>
      <w:r w:rsidR="00EA4FF5">
        <w:t xml:space="preserve"> </w:t>
      </w:r>
      <w:r w:rsidR="009D0114">
        <w:t>on</w:t>
      </w:r>
      <w:r w:rsidR="00EA4FF5">
        <w:t xml:space="preserve"> rendered surfaces to provide </w:t>
      </w:r>
      <w:r w:rsidR="009D0114">
        <w:t>texture</w:t>
      </w:r>
      <w:r w:rsidR="00EA4FF5">
        <w:t xml:space="preserve"> detail, </w:t>
      </w:r>
      <w:r w:rsidR="009D0114">
        <w:t>place</w:t>
      </w:r>
      <w:r w:rsidR="00EA4FF5">
        <w:t xml:space="preserve"> decals, encode shadows, record radiance transfer coefficients, etc.  </w:t>
      </w:r>
      <w:r w:rsidR="00676EE2">
        <w:t>Surface p</w:t>
      </w:r>
      <w:r w:rsidR="00EA4FF5">
        <w:t>arametrization</w:t>
      </w:r>
      <w:r w:rsidR="00291BFF">
        <w:t>s</w:t>
      </w:r>
      <w:r w:rsidR="00EA4FF5">
        <w:t xml:space="preserve"> </w:t>
      </w:r>
      <w:r w:rsidR="00676EE2">
        <w:t>also appear in numerous applications</w:t>
      </w:r>
      <w:r w:rsidR="00291BFF">
        <w:t xml:space="preserve">, including </w:t>
      </w:r>
      <w:r w:rsidR="000D0DC9">
        <w:t xml:space="preserve">digital geometry processing, </w:t>
      </w:r>
      <w:r w:rsidR="00243D5B">
        <w:t xml:space="preserve">morphing, </w:t>
      </w:r>
      <w:r w:rsidR="000D0DC9">
        <w:t xml:space="preserve">surface editing, object recognition, and </w:t>
      </w:r>
      <w:r w:rsidR="00291BFF">
        <w:t>geometry remeshing</w:t>
      </w:r>
      <w:r w:rsidR="000D0DC9">
        <w:t>.</w:t>
      </w:r>
    </w:p>
    <w:p w:rsidR="00AD5254" w:rsidRDefault="00DC1DAE" w:rsidP="00EA4FF5">
      <w:pPr>
        <w:pStyle w:val="BodyText"/>
      </w:pPr>
      <w:r>
        <w:t>W</w:t>
      </w:r>
      <w:r w:rsidR="00EA4FF5">
        <w:t xml:space="preserve">e address the </w:t>
      </w:r>
      <w:r w:rsidR="0012607B">
        <w:t xml:space="preserve">more </w:t>
      </w:r>
      <w:r w:rsidR="00EA4FF5">
        <w:t xml:space="preserve">general problem of directly constructing a continuous </w:t>
      </w:r>
      <w:r w:rsidR="003F04E1">
        <w:t xml:space="preserve">bijective </w:t>
      </w:r>
      <w:r w:rsidR="00EA4FF5">
        <w:t>map</w:t>
      </w:r>
      <w:r w:rsidR="00647721">
        <w:t xml:space="preserve"> </w:t>
      </w:r>
      <m:oMath>
        <m:sSub>
          <m:sSubPr>
            <m:ctrlPr>
              <w:rPr>
                <w:rFonts w:ascii="Cambria Math" w:hAnsi="Cambria Math"/>
                <w:i/>
              </w:rPr>
            </m:ctrlPr>
          </m:sSubPr>
          <m:e>
            <m:r>
              <w:rPr>
                <w:rFonts w:ascii="Cambria Math" w:hAnsi="Cambria Math"/>
              </w:rPr>
              <m:t>ϕ</m:t>
            </m:r>
          </m:e>
          <m:sub>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sub>
        </m:sSub>
      </m:oMath>
      <w:r w:rsidR="00EA4FF5">
        <w:t xml:space="preserve"> between two triangle meshes</w:t>
      </w:r>
      <w:r w:rsidR="00647721">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EA4FF5">
        <w:t xml:space="preserve"> and</w:t>
      </w:r>
      <w:r w:rsidR="00647721">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EA4FF5">
        <w:t xml:space="preserve"> of the same </w:t>
      </w:r>
      <w:r w:rsidR="00BA0E5F">
        <w:t>topology</w:t>
      </w:r>
      <w:r w:rsidR="00AD5254">
        <w:t>.  (Continuity precl</w:t>
      </w:r>
      <w:r w:rsidR="00FA3A57">
        <w:t xml:space="preserve">udes maps between surfaces </w:t>
      </w:r>
      <w:r w:rsidR="00BA0E5F">
        <w:t>with different genus or number of boundaries</w:t>
      </w:r>
      <w:r w:rsidR="002364DE">
        <w:t>.)</w:t>
      </w:r>
      <w:r w:rsidR="008C5490">
        <w:t xml:space="preserve"> </w:t>
      </w:r>
      <w:r w:rsidR="00AD5254">
        <w:t xml:space="preserve"> Unlike previous approaches which compose parametrizations of</w:t>
      </w:r>
      <w:r w:rsidR="00647721">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AD5254">
        <w:t xml:space="preserve"> and</w:t>
      </w:r>
      <w:r w:rsidR="00647721">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AD5254">
        <w:t xml:space="preserve"> over some intermediate domain (as reviewed in Section </w:t>
      </w:r>
      <w:r w:rsidR="00F81B38">
        <w:fldChar w:fldCharType="begin"/>
      </w:r>
      <w:r w:rsidR="00F81B38">
        <w:instrText xml:space="preserve"> REF _Ref60625584 \r \h </w:instrText>
      </w:r>
      <w:r w:rsidR="00F81B38">
        <w:fldChar w:fldCharType="separate"/>
      </w:r>
      <w:r w:rsidR="00020BDF">
        <w:t>2</w:t>
      </w:r>
      <w:r w:rsidR="00F81B38">
        <w:fldChar w:fldCharType="end"/>
      </w:r>
      <w:r w:rsidR="00AD5254">
        <w:t xml:space="preserve">), we directly </w:t>
      </w:r>
      <w:r w:rsidR="006630AE">
        <w:t xml:space="preserve">optimize the quality of the </w:t>
      </w:r>
      <w:r w:rsidR="006630AE" w:rsidRPr="00EE3673">
        <w:rPr>
          <w:i/>
        </w:rPr>
        <w:t>overall</w:t>
      </w:r>
      <w:r w:rsidR="006630AE">
        <w:t xml:space="preserve"> map</w:t>
      </w:r>
      <w:r w:rsidR="00647721">
        <w:t xml:space="preserve"> </w:t>
      </w:r>
      <m:oMath>
        <m:sSub>
          <m:sSubPr>
            <m:ctrlPr>
              <w:rPr>
                <w:rFonts w:ascii="Cambria Math" w:hAnsi="Cambria Math"/>
                <w:i/>
              </w:rPr>
            </m:ctrlPr>
          </m:sSubPr>
          <m:e>
            <m:r>
              <w:rPr>
                <w:rFonts w:ascii="Cambria Math" w:hAnsi="Cambria Math"/>
              </w:rPr>
              <m:t>ϕ</m:t>
            </m:r>
          </m:e>
          <m:sub>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sub>
        </m:sSub>
      </m:oMath>
      <w:r w:rsidR="006630AE">
        <w:t>.</w:t>
      </w:r>
      <w:r w:rsidR="00065821">
        <w:t xml:space="preserve"> </w:t>
      </w:r>
      <w:r w:rsidR="00F81B38">
        <w:t xml:space="preserve"> </w:t>
      </w:r>
      <w:r w:rsidR="00065821">
        <w:t>O</w:t>
      </w:r>
      <w:smartTag w:uri="urn:schemas-microsoft-com:office:smarttags" w:element="City">
        <w:smartTag w:uri="urn:schemas-microsoft-com:office:smarttags" w:element="place">
          <w:r w:rsidR="00A371D1">
            <w:t>ur</w:t>
          </w:r>
        </w:smartTag>
      </w:smartTag>
      <w:r w:rsidR="00A371D1">
        <w:t xml:space="preserve"> method works for arbitrary genus and does </w:t>
      </w:r>
      <w:r w:rsidR="00EA4FF5">
        <w:t xml:space="preserve">not require the user to </w:t>
      </w:r>
      <w:r w:rsidR="006630AE">
        <w:t xml:space="preserve">provide </w:t>
      </w:r>
      <w:r w:rsidR="00EA4FF5">
        <w:t xml:space="preserve">a simplicial </w:t>
      </w:r>
      <w:r w:rsidR="00FA3A57">
        <w:t>complex</w:t>
      </w:r>
      <w:r w:rsidR="002364DE">
        <w:t xml:space="preserve"> (e.g.</w:t>
      </w:r>
      <w:r w:rsidR="002A105C">
        <w:t xml:space="preserve"> </w:t>
      </w:r>
      <w:r w:rsidR="002364DE">
        <w:t>[Praun et al 2001])</w:t>
      </w:r>
      <w:r w:rsidR="00EA4FF5">
        <w:t>.</w:t>
      </w:r>
      <w:r>
        <w:t xml:space="preserve">  T</w:t>
      </w:r>
      <w:r w:rsidR="00EA4FF5">
        <w:t>he user may optionally specify corresponding feature points on</w:t>
      </w:r>
      <w:r w:rsidR="00647721">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647721">
        <w:t xml:space="preserve"> and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EA4FF5">
        <w:t xml:space="preserve">, and our construction guarantees that the map </w:t>
      </w:r>
      <w:r w:rsidR="00C1135D">
        <w:t xml:space="preserve">satisfies </w:t>
      </w:r>
      <w:r w:rsidR="00EA4FF5">
        <w:t>these constraints.</w:t>
      </w:r>
    </w:p>
    <w:p w:rsidR="00023869" w:rsidRDefault="00F81B38" w:rsidP="00EA4FF5">
      <w:pPr>
        <w:pStyle w:val="BodyText"/>
      </w:pPr>
      <w:r>
        <w:t>S</w:t>
      </w:r>
      <w:r w:rsidR="00EA4FF5">
        <w:t>ome parametrization schemes</w:t>
      </w:r>
      <w:r>
        <w:t xml:space="preserve"> may require</w:t>
      </w:r>
      <w:r w:rsidR="00EA4FF5">
        <w:t xml:space="preserve"> a large set of manua</w:t>
      </w:r>
      <w:r w:rsidR="00EA4FF5">
        <w:t>l</w:t>
      </w:r>
      <w:r w:rsidR="00EA4FF5">
        <w:t>ly specified feature</w:t>
      </w:r>
      <w:r w:rsidR="00D034F8">
        <w:t>s</w:t>
      </w:r>
      <w:r w:rsidR="00EA4FF5">
        <w:t xml:space="preserve"> to guide the parametrization </w:t>
      </w:r>
      <w:r>
        <w:t>process</w:t>
      </w:r>
      <w:r w:rsidR="00EA4FF5">
        <w:t xml:space="preserve"> to a </w:t>
      </w:r>
      <w:r w:rsidR="00023869">
        <w:t xml:space="preserve">good (or even </w:t>
      </w:r>
      <w:r w:rsidR="00EA4FF5">
        <w:t>valid</w:t>
      </w:r>
      <w:r w:rsidR="00023869">
        <w:t>)</w:t>
      </w:r>
      <w:r w:rsidR="00EA4FF5">
        <w:t xml:space="preserve"> solution.</w:t>
      </w:r>
      <w:r w:rsidR="00DC1DAE">
        <w:t xml:space="preserve">  A</w:t>
      </w:r>
      <w:r w:rsidR="00EA4FF5">
        <w:t xml:space="preserve">s we shall show, our </w:t>
      </w:r>
      <w:r w:rsidR="00246E44">
        <w:t xml:space="preserve">mapping </w:t>
      </w:r>
      <w:r w:rsidR="00EA4FF5">
        <w:t xml:space="preserve">method is robust </w:t>
      </w:r>
      <w:r w:rsidR="00D034F8">
        <w:t xml:space="preserve">even </w:t>
      </w:r>
      <w:r w:rsidR="00EA4FF5">
        <w:t>with few feature con</w:t>
      </w:r>
      <w:r w:rsidR="00D034F8">
        <w:t>straints</w:t>
      </w:r>
      <w:r w:rsidR="00CE350C">
        <w:t>.</w:t>
      </w:r>
      <w:r w:rsidR="00DC1DAE">
        <w:t xml:space="preserve">  </w:t>
      </w:r>
      <w:r w:rsidR="00023869">
        <w:t xml:space="preserve">Moreover, </w:t>
      </w:r>
      <w:r>
        <w:t xml:space="preserve">directly </w:t>
      </w:r>
      <w:r w:rsidR="00291BFF">
        <w:t xml:space="preserve">minimizing </w:t>
      </w:r>
      <w:r w:rsidR="00FE1A51">
        <w:t xml:space="preserve">the </w:t>
      </w:r>
      <w:r w:rsidR="00291BFF">
        <w:t>distortion of</w:t>
      </w:r>
      <w:r w:rsidR="00023869">
        <w:t xml:space="preserve"> the inter-surface map tends to naturally align corresponding </w:t>
      </w:r>
      <w:r w:rsidR="00FE1A51">
        <w:t>shape elements</w:t>
      </w:r>
      <w:r w:rsidR="00023869">
        <w:t>.  Of course, a few user-specified constrai</w:t>
      </w:r>
      <w:r w:rsidR="00D40B23">
        <w:t xml:space="preserve">nts are helpful </w:t>
      </w:r>
      <w:r>
        <w:t>for</w:t>
      </w:r>
      <w:r w:rsidR="00D40B23">
        <w:t xml:space="preserve"> overall registration </w:t>
      </w:r>
      <w:r w:rsidR="00023869">
        <w:t xml:space="preserve">and </w:t>
      </w:r>
      <w:r>
        <w:t>for</w:t>
      </w:r>
      <w:r w:rsidR="00023869">
        <w:t xml:space="preserve"> linking semantically related regions.</w:t>
      </w:r>
    </w:p>
    <w:p w:rsidR="00DC1DAE" w:rsidRPr="00E031F0" w:rsidRDefault="004408A5" w:rsidP="00BD7C01">
      <w:pPr>
        <w:pStyle w:val="BodyText"/>
      </w:pPr>
      <w:r>
        <w:t>Our approach adds a new fundamental tool to</w:t>
      </w:r>
      <w:r w:rsidR="0012607B">
        <w:t xml:space="preserve"> the Digital Geom</w:t>
      </w:r>
      <w:r w:rsidR="0012607B">
        <w:t>e</w:t>
      </w:r>
      <w:r w:rsidR="0012607B">
        <w:t xml:space="preserve">try Processing toolbox.  </w:t>
      </w:r>
      <w:r>
        <w:t>Its</w:t>
      </w:r>
      <w:r w:rsidR="00D034F8">
        <w:t xml:space="preserve"> main</w:t>
      </w:r>
      <w:r w:rsidR="00DD1C5F" w:rsidRPr="00A9381A">
        <w:t xml:space="preserve"> </w:t>
      </w:r>
      <w:r w:rsidR="00F85715">
        <w:rPr>
          <w:b/>
        </w:rPr>
        <w:t>c</w:t>
      </w:r>
      <w:r w:rsidR="00EA4FF5" w:rsidRPr="00DC1DAE">
        <w:rPr>
          <w:b/>
        </w:rPr>
        <w:t>ontributions</w:t>
      </w:r>
      <w:r w:rsidR="00D034F8">
        <w:t xml:space="preserve"> are</w:t>
      </w:r>
      <w:r w:rsidR="00E031F0">
        <w:t>:</w:t>
      </w:r>
    </w:p>
    <w:p w:rsidR="00FB44AD" w:rsidRDefault="00FB44AD" w:rsidP="00ED3ACB">
      <w:pPr>
        <w:pStyle w:val="Bullet1"/>
      </w:pPr>
      <w:r>
        <w:t xml:space="preserve">Inter-surface mapping without any intermediate domain, to directly measure </w:t>
      </w:r>
      <w:r w:rsidR="00DB7BD9">
        <w:t xml:space="preserve">the </w:t>
      </w:r>
      <w:r>
        <w:t>distortion of the overall map.</w:t>
      </w:r>
    </w:p>
    <w:p w:rsidR="00FB44AD" w:rsidRDefault="00FB44AD" w:rsidP="00FB44AD">
      <w:pPr>
        <w:pStyle w:val="Bullet1"/>
      </w:pPr>
      <w:r>
        <w:t>Symmetric distortion metric, i.e. invariant to the interchange of</w:t>
      </w:r>
      <w:r w:rsidR="00647721">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647721">
        <w:t xml:space="preserve"> and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t>.</w:t>
      </w:r>
    </w:p>
    <w:p w:rsidR="00FB44AD" w:rsidRDefault="00FB44AD" w:rsidP="00FB44AD">
      <w:pPr>
        <w:pStyle w:val="Bullet1"/>
      </w:pPr>
      <w:r>
        <w:t>Symmetric coarse-to-fine optimization algorithm to provide robustness and convergence to a good solution.</w:t>
      </w:r>
    </w:p>
    <w:p w:rsidR="00FB44AD" w:rsidRDefault="00FB44AD" w:rsidP="00ED3ACB">
      <w:pPr>
        <w:pStyle w:val="Bullet1"/>
      </w:pPr>
      <w:r>
        <w:t>Initialization of map to robustly satisfy any user-specified feature correspondences.</w:t>
      </w:r>
    </w:p>
    <w:p w:rsidR="000F2EF0" w:rsidRPr="00D92A42" w:rsidRDefault="000F2EF0" w:rsidP="000F2EF0">
      <w:pPr>
        <w:pStyle w:val="BodyText"/>
      </w:pPr>
      <w:bookmarkStart w:id="5" w:name="_Ref60482713"/>
      <w:r>
        <w:rPr>
          <w:b/>
        </w:rPr>
        <w:t>Additional s</w:t>
      </w:r>
      <w:r w:rsidRPr="00E031F0">
        <w:rPr>
          <w:b/>
        </w:rPr>
        <w:t>cenarios.</w:t>
      </w:r>
      <w:r>
        <w:t xml:space="preserve">  While our motivating application is </w:t>
      </w:r>
      <w:r w:rsidR="00291BFF">
        <w:t>the creation of maps between</w:t>
      </w:r>
      <w:r>
        <w:t xml:space="preserve"> surfaces of comparable complexity, our framework can also be used in </w:t>
      </w:r>
      <w:r w:rsidR="00F81B38">
        <w:t>cases</w:t>
      </w:r>
      <w:r>
        <w:t xml:space="preserve"> where</w:t>
      </w:r>
      <w:r w:rsidR="00647721">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t xml:space="preserve"> is a simpler mesh, possibly inferred from</w:t>
      </w:r>
      <w:r w:rsidR="00647721">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t>:</w:t>
      </w:r>
    </w:p>
    <w:p w:rsidR="000F2EF0" w:rsidRDefault="000F2EF0" w:rsidP="000F2EF0">
      <w:pPr>
        <w:pStyle w:val="Bullet1"/>
        <w:keepNext/>
        <w:keepLines/>
      </w:pPr>
      <w:r>
        <w:t>S</w:t>
      </w:r>
      <w:r w:rsidRPr="00E031F0">
        <w:t>implicial parametrization</w:t>
      </w:r>
      <w:r>
        <w:t xml:space="preserve"> (for semi-regular remeshing): given a surface</w:t>
      </w:r>
      <w:r w:rsidR="00647721">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t xml:space="preserve"> and desired domain vertices on</w:t>
      </w:r>
      <w:r w:rsidR="00647721">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t>, we automat</w:t>
      </w:r>
      <w:proofErr w:type="spellStart"/>
      <w:r>
        <w:t>i</w:t>
      </w:r>
      <w:r>
        <w:t>cally</w:t>
      </w:r>
      <w:proofErr w:type="spellEnd"/>
      <w:r>
        <w:t xml:space="preserve"> create domain</w:t>
      </w:r>
      <w:r w:rsidR="00647721">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t xml:space="preserve"> and a parametrization.</w:t>
      </w:r>
    </w:p>
    <w:p w:rsidR="000F2EF0" w:rsidRDefault="000F2EF0" w:rsidP="000F2EF0">
      <w:pPr>
        <w:pStyle w:val="Bullet1"/>
        <w:keepLines/>
      </w:pPr>
      <w:r>
        <w:t>O</w:t>
      </w:r>
      <w:r w:rsidRPr="00E031F0">
        <w:t>ctahedral parametrization</w:t>
      </w:r>
      <w:r>
        <w:t xml:space="preserve"> (for geometry-image remeshing):</w:t>
      </w:r>
      <w:r w:rsidR="00647721">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t xml:space="preserve"> is a regular octahedron, and feature points are unnecessary.</w:t>
      </w:r>
    </w:p>
    <w:p w:rsidR="00E33AF6" w:rsidRDefault="00E33AF6" w:rsidP="000F2EF0">
      <w:pPr>
        <w:pStyle w:val="Bullet1"/>
        <w:keepLines/>
      </w:pPr>
      <w:r>
        <w:t>Toroidal parametrization (for remeshing of genus-1 shapes).</w:t>
      </w:r>
    </w:p>
    <w:p w:rsidR="000F2EF0" w:rsidRDefault="00E33AF6" w:rsidP="000F2EF0">
      <w:pPr>
        <w:pStyle w:val="BodyText"/>
      </w:pPr>
      <w:r>
        <w:t>Our</w:t>
      </w:r>
      <w:r w:rsidR="000F2EF0">
        <w:t xml:space="preserve"> more general optimization framework actually obtain</w:t>
      </w:r>
      <w:r w:rsidR="00291BFF">
        <w:t>s</w:t>
      </w:r>
      <w:r w:rsidR="000F2EF0">
        <w:t xml:space="preserve"> better results than the previous techniques specialized to these scenarios.</w:t>
      </w:r>
    </w:p>
    <w:p w:rsidR="00BD7C01" w:rsidRDefault="00BD7C01" w:rsidP="00CE2498">
      <w:pPr>
        <w:pStyle w:val="Heading1"/>
        <w:spacing w:after="40"/>
      </w:pPr>
      <w:bookmarkStart w:id="6" w:name="_Ref60625584"/>
      <w:r>
        <w:lastRenderedPageBreak/>
        <w:t>Related work</w:t>
      </w:r>
      <w:bookmarkEnd w:id="5"/>
      <w:bookmarkEnd w:id="6"/>
    </w:p>
    <w:p w:rsidR="003D597F" w:rsidRDefault="00BD7C01" w:rsidP="00BD7C01">
      <w:pPr>
        <w:pStyle w:val="BodyText"/>
      </w:pPr>
      <w:r w:rsidRPr="00EA4FF5">
        <w:rPr>
          <w:b/>
        </w:rPr>
        <w:t>Planar parametrization</w:t>
      </w:r>
      <w:r>
        <w:rPr>
          <w:b/>
        </w:rPr>
        <w:t>.</w:t>
      </w:r>
      <w:r w:rsidRPr="00A9381A">
        <w:t xml:space="preserve">  </w:t>
      </w:r>
      <w:r>
        <w:t xml:space="preserve">The traditional surface parametrization problem considers the case where </w:t>
      </w:r>
      <w:r w:rsidR="00884270">
        <w:t xml:space="preserve">the </w:t>
      </w:r>
      <w:r>
        <w:t xml:space="preserve">domain </w:t>
      </w:r>
      <m:oMath>
        <m:r>
          <w:rPr>
            <w:rFonts w:ascii="Cambria Math" w:hAnsi="Cambria Math"/>
          </w:rPr>
          <m:t>D</m:t>
        </m:r>
      </m:oMath>
      <w:r>
        <w:t xml:space="preserve"> is a planar region</w:t>
      </w:r>
      <w:r w:rsidR="005E5A48">
        <w:t xml:space="preserve"> </w:t>
      </w:r>
      <m:oMath>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(see survey in [Floater and Hormann 2003]).  The map</w:t>
      </w:r>
      <w:r w:rsidR="005E5A48">
        <w:t xml:space="preserve"> </w:t>
      </w:r>
      <m:oMath>
        <m:sSub>
          <m:sSubPr>
            <m:ctrlPr>
              <w:rPr>
                <w:rFonts w:ascii="Cambria Math" w:hAnsi="Cambria Math"/>
                <w:i/>
              </w:rPr>
            </m:ctrlPr>
          </m:sSubPr>
          <m:e>
            <m:r>
              <w:rPr>
                <w:rFonts w:ascii="Cambria Math" w:hAnsi="Cambria Math"/>
              </w:rPr>
              <m:t>ϕ</m:t>
            </m:r>
          </m:e>
          <m:sub>
            <m:r>
              <w:rPr>
                <w:rFonts w:ascii="Cambria Math" w:hAnsi="Cambria Math"/>
              </w:rPr>
              <m:t>D→M</m:t>
            </m:r>
          </m:sub>
        </m:sSub>
      </m:oMath>
      <w:r>
        <w:t xml:space="preserve"> is represented by the parametric locations of vertices of </w:t>
      </w:r>
      <m:oMath>
        <m:r>
          <w:rPr>
            <w:rFonts w:ascii="Cambria Math" w:hAnsi="Cambria Math"/>
          </w:rPr>
          <m:t>M</m:t>
        </m:r>
      </m:oMath>
      <w:r>
        <w:t xml:space="preserve"> within the plane.  Optimization can freely move the vertices within the domain as long as </w:t>
      </w:r>
      <w:r w:rsidR="00676EE2">
        <w:t>bijectivity</w:t>
      </w:r>
      <w:r w:rsidR="00BD43FF">
        <w:t xml:space="preserve"> is maintained.</w:t>
      </w:r>
    </w:p>
    <w:p w:rsidR="008064BB" w:rsidRDefault="00F91567" w:rsidP="00BD43FF">
      <w:pPr>
        <w:pStyle w:val="BodyText"/>
      </w:pPr>
      <w:r>
        <w:rPr>
          <w:noProof/>
        </w:rPr>
        <mc:AlternateContent>
          <mc:Choice Requires="wpc">
            <w:drawing>
              <wp:anchor distT="0" distB="0" distL="91440" distR="114300" simplePos="0" relativeHeight="251656704" behindDoc="1" locked="1" layoutInCell="1" allowOverlap="1" wp14:anchorId="1B70B845" wp14:editId="4E59F37A">
                <wp:simplePos x="0" y="0"/>
                <wp:positionH relativeFrom="column">
                  <wp:posOffset>2470785</wp:posOffset>
                </wp:positionH>
                <wp:positionV relativeFrom="line">
                  <wp:posOffset>924560</wp:posOffset>
                </wp:positionV>
                <wp:extent cx="621665" cy="672465"/>
                <wp:effectExtent l="0" t="0" r="26035" b="13335"/>
                <wp:wrapSquare wrapText="left"/>
                <wp:docPr id="3170" name="Canvas 31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355" name="Group 3172"/>
                        <wpg:cNvGrpSpPr>
                          <a:grpSpLocks/>
                        </wpg:cNvGrpSpPr>
                        <wpg:grpSpPr bwMode="auto">
                          <a:xfrm>
                            <a:off x="2540" y="321945"/>
                            <a:ext cx="619125" cy="350520"/>
                            <a:chOff x="850" y="1683"/>
                            <a:chExt cx="1374" cy="779"/>
                          </a:xfrm>
                        </wpg:grpSpPr>
                        <wps:wsp>
                          <wps:cNvPr id="3356" name="Freeform 3173"/>
                          <wps:cNvSpPr>
                            <a:spLocks/>
                          </wps:cNvSpPr>
                          <wps:spPr bwMode="auto">
                            <a:xfrm>
                              <a:off x="864" y="1764"/>
                              <a:ext cx="1350" cy="654"/>
                            </a:xfrm>
                            <a:custGeom>
                              <a:avLst/>
                              <a:gdLst>
                                <a:gd name="T0" fmla="*/ 666 w 1350"/>
                                <a:gd name="T1" fmla="*/ 0 h 654"/>
                                <a:gd name="T2" fmla="*/ 0 w 1350"/>
                                <a:gd name="T3" fmla="*/ 654 h 654"/>
                                <a:gd name="T4" fmla="*/ 1350 w 1350"/>
                                <a:gd name="T5" fmla="*/ 654 h 654"/>
                                <a:gd name="T6" fmla="*/ 666 w 1350"/>
                                <a:gd name="T7" fmla="*/ 0 h 654"/>
                              </a:gdLst>
                              <a:ahLst/>
                              <a:cxnLst>
                                <a:cxn ang="0">
                                  <a:pos x="T0" y="T1"/>
                                </a:cxn>
                                <a:cxn ang="0">
                                  <a:pos x="T2" y="T3"/>
                                </a:cxn>
                                <a:cxn ang="0">
                                  <a:pos x="T4" y="T5"/>
                                </a:cxn>
                                <a:cxn ang="0">
                                  <a:pos x="T6" y="T7"/>
                                </a:cxn>
                              </a:cxnLst>
                              <a:rect l="0" t="0" r="r" b="b"/>
                              <a:pathLst>
                                <a:path w="1350" h="654">
                                  <a:moveTo>
                                    <a:pt x="666" y="0"/>
                                  </a:moveTo>
                                  <a:lnTo>
                                    <a:pt x="0" y="654"/>
                                  </a:lnTo>
                                  <a:lnTo>
                                    <a:pt x="1350" y="654"/>
                                  </a:lnTo>
                                  <a:lnTo>
                                    <a:pt x="666" y="0"/>
                                  </a:lnTo>
                                  <a:close/>
                                </a:path>
                              </a:pathLst>
                            </a:custGeom>
                            <a:noFill/>
                            <a:ln w="9525">
                              <a:solidFill>
                                <a:srgbClr val="00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357" name="Freeform 3174"/>
                          <wps:cNvSpPr>
                            <a:spLocks/>
                          </wps:cNvSpPr>
                          <wps:spPr bwMode="auto">
                            <a:xfrm>
                              <a:off x="1314" y="1770"/>
                              <a:ext cx="214" cy="462"/>
                            </a:xfrm>
                            <a:custGeom>
                              <a:avLst/>
                              <a:gdLst>
                                <a:gd name="T0" fmla="*/ 214 w 214"/>
                                <a:gd name="T1" fmla="*/ 0 h 462"/>
                                <a:gd name="T2" fmla="*/ 0 w 214"/>
                                <a:gd name="T3" fmla="*/ 462 h 462"/>
                              </a:gdLst>
                              <a:ahLst/>
                              <a:cxnLst>
                                <a:cxn ang="0">
                                  <a:pos x="T0" y="T1"/>
                                </a:cxn>
                                <a:cxn ang="0">
                                  <a:pos x="T2" y="T3"/>
                                </a:cxn>
                              </a:cxnLst>
                              <a:rect l="0" t="0" r="r" b="b"/>
                              <a:pathLst>
                                <a:path w="214" h="462">
                                  <a:moveTo>
                                    <a:pt x="214" y="0"/>
                                  </a:moveTo>
                                  <a:lnTo>
                                    <a:pt x="0" y="462"/>
                                  </a:lnTo>
                                </a:path>
                              </a:pathLst>
                            </a:custGeom>
                            <a:noFill/>
                            <a:ln w="9525">
                              <a:solidFill>
                                <a:srgbClr val="000000"/>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358" name="Freeform 3175"/>
                          <wps:cNvSpPr>
                            <a:spLocks/>
                          </wps:cNvSpPr>
                          <wps:spPr bwMode="auto">
                            <a:xfrm>
                              <a:off x="1532" y="1768"/>
                              <a:ext cx="184" cy="458"/>
                            </a:xfrm>
                            <a:custGeom>
                              <a:avLst/>
                              <a:gdLst>
                                <a:gd name="T0" fmla="*/ 0 w 184"/>
                                <a:gd name="T1" fmla="*/ 0 h 458"/>
                                <a:gd name="T2" fmla="*/ 184 w 184"/>
                                <a:gd name="T3" fmla="*/ 458 h 458"/>
                              </a:gdLst>
                              <a:ahLst/>
                              <a:cxnLst>
                                <a:cxn ang="0">
                                  <a:pos x="T0" y="T1"/>
                                </a:cxn>
                                <a:cxn ang="0">
                                  <a:pos x="T2" y="T3"/>
                                </a:cxn>
                              </a:cxnLst>
                              <a:rect l="0" t="0" r="r" b="b"/>
                              <a:pathLst>
                                <a:path w="184" h="458">
                                  <a:moveTo>
                                    <a:pt x="0" y="0"/>
                                  </a:moveTo>
                                  <a:lnTo>
                                    <a:pt x="184" y="458"/>
                                  </a:lnTo>
                                </a:path>
                              </a:pathLst>
                            </a:custGeom>
                            <a:noFill/>
                            <a:ln w="9525">
                              <a:solidFill>
                                <a:srgbClr val="000000"/>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359" name="Oval 3176"/>
                          <wps:cNvSpPr>
                            <a:spLocks noChangeArrowheads="1"/>
                          </wps:cNvSpPr>
                          <wps:spPr bwMode="auto">
                            <a:xfrm>
                              <a:off x="1300" y="2214"/>
                              <a:ext cx="30" cy="27"/>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616" name="Oval 3177"/>
                          <wps:cNvSpPr>
                            <a:spLocks noChangeArrowheads="1"/>
                          </wps:cNvSpPr>
                          <wps:spPr bwMode="auto">
                            <a:xfrm>
                              <a:off x="1704" y="2214"/>
                              <a:ext cx="30" cy="27"/>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617" name="Oval 3178"/>
                          <wps:cNvSpPr>
                            <a:spLocks noChangeArrowheads="1"/>
                          </wps:cNvSpPr>
                          <wps:spPr bwMode="auto">
                            <a:xfrm>
                              <a:off x="1514" y="1754"/>
                              <a:ext cx="30" cy="27"/>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618" name="Oval 3179"/>
                          <wps:cNvSpPr>
                            <a:spLocks noChangeArrowheads="1"/>
                          </wps:cNvSpPr>
                          <wps:spPr bwMode="auto">
                            <a:xfrm>
                              <a:off x="850" y="2404"/>
                              <a:ext cx="30" cy="27"/>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619" name="Oval 3180"/>
                          <wps:cNvSpPr>
                            <a:spLocks noChangeArrowheads="1"/>
                          </wps:cNvSpPr>
                          <wps:spPr bwMode="auto">
                            <a:xfrm>
                              <a:off x="2194" y="2398"/>
                              <a:ext cx="30" cy="27"/>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620" name="Text Box 3181"/>
                          <wps:cNvSpPr txBox="1">
                            <a:spLocks noChangeArrowheads="1"/>
                          </wps:cNvSpPr>
                          <wps:spPr bwMode="auto">
                            <a:xfrm>
                              <a:off x="936" y="2231"/>
                              <a:ext cx="212" cy="231"/>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444446" w:rsidRDefault="009C003E" w:rsidP="00444446">
                                <w:pPr>
                                  <w:autoSpaceDE w:val="0"/>
                                  <w:autoSpaceDN w:val="0"/>
                                  <w:adjustRightInd w:val="0"/>
                                  <w:rPr>
                                    <w:rFonts w:ascii="Arial" w:hAnsi="Arial" w:cs="Arial"/>
                                    <w:color w:val="000000"/>
                                    <w:sz w:val="11"/>
                                    <w:szCs w:val="36"/>
                                  </w:rPr>
                                </w:pPr>
                                <w:r w:rsidRPr="00444446">
                                  <w:rPr>
                                    <w:rFonts w:ascii="Arial" w:hAnsi="Arial" w:cs="Arial"/>
                                    <w:color w:val="000000"/>
                                    <w:sz w:val="11"/>
                                    <w:szCs w:val="36"/>
                                  </w:rPr>
                                  <w:t>B</w:t>
                                </w:r>
                              </w:p>
                            </w:txbxContent>
                          </wps:txbx>
                          <wps:bodyPr rot="0" vert="horz" wrap="square" lIns="25923" tIns="12962" rIns="25923" bIns="12962" upright="1">
                            <a:noAutofit/>
                          </wps:bodyPr>
                        </wps:wsp>
                        <wps:wsp>
                          <wps:cNvPr id="3621" name="Text Box 3182"/>
                          <wps:cNvSpPr txBox="1">
                            <a:spLocks noChangeArrowheads="1"/>
                          </wps:cNvSpPr>
                          <wps:spPr bwMode="auto">
                            <a:xfrm>
                              <a:off x="1920" y="2225"/>
                              <a:ext cx="220" cy="231"/>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444446" w:rsidRDefault="009C003E" w:rsidP="00444446">
                                <w:pPr>
                                  <w:autoSpaceDE w:val="0"/>
                                  <w:autoSpaceDN w:val="0"/>
                                  <w:adjustRightInd w:val="0"/>
                                  <w:rPr>
                                    <w:rFonts w:ascii="Arial" w:hAnsi="Arial" w:cs="Arial"/>
                                    <w:color w:val="000000"/>
                                    <w:sz w:val="11"/>
                                    <w:szCs w:val="36"/>
                                  </w:rPr>
                                </w:pPr>
                                <w:r w:rsidRPr="00444446">
                                  <w:rPr>
                                    <w:rFonts w:ascii="Arial" w:hAnsi="Arial" w:cs="Arial"/>
                                    <w:color w:val="000000"/>
                                    <w:sz w:val="11"/>
                                    <w:szCs w:val="36"/>
                                  </w:rPr>
                                  <w:t>C</w:t>
                                </w:r>
                              </w:p>
                            </w:txbxContent>
                          </wps:txbx>
                          <wps:bodyPr rot="0" vert="horz" wrap="square" lIns="25923" tIns="12962" rIns="25923" bIns="12962" upright="1">
                            <a:noAutofit/>
                          </wps:bodyPr>
                        </wps:wsp>
                        <wps:wsp>
                          <wps:cNvPr id="3622" name="Text Box 3183"/>
                          <wps:cNvSpPr txBox="1">
                            <a:spLocks noChangeArrowheads="1"/>
                          </wps:cNvSpPr>
                          <wps:spPr bwMode="auto">
                            <a:xfrm>
                              <a:off x="1272" y="1683"/>
                              <a:ext cx="212" cy="231"/>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444446" w:rsidRDefault="009C003E" w:rsidP="00444446">
                                <w:pPr>
                                  <w:autoSpaceDE w:val="0"/>
                                  <w:autoSpaceDN w:val="0"/>
                                  <w:adjustRightInd w:val="0"/>
                                  <w:rPr>
                                    <w:rFonts w:ascii="Arial" w:hAnsi="Arial" w:cs="Arial"/>
                                    <w:color w:val="000000"/>
                                    <w:sz w:val="11"/>
                                    <w:szCs w:val="36"/>
                                  </w:rPr>
                                </w:pPr>
                                <w:r w:rsidRPr="00444446">
                                  <w:rPr>
                                    <w:rFonts w:ascii="Arial" w:hAnsi="Arial" w:cs="Arial"/>
                                    <w:color w:val="000000"/>
                                    <w:sz w:val="11"/>
                                    <w:szCs w:val="36"/>
                                  </w:rPr>
                                  <w:t>A</w:t>
                                </w:r>
                              </w:p>
                            </w:txbxContent>
                          </wps:txbx>
                          <wps:bodyPr rot="0" vert="horz" wrap="square" lIns="25923" tIns="12962" rIns="25923" bIns="12962" upright="1">
                            <a:noAutofit/>
                          </wps:bodyPr>
                        </wps:wsp>
                        <wps:wsp>
                          <wps:cNvPr id="3623" name="Text Box 3184"/>
                          <wps:cNvSpPr txBox="1">
                            <a:spLocks noChangeArrowheads="1"/>
                          </wps:cNvSpPr>
                          <wps:spPr bwMode="auto">
                            <a:xfrm>
                              <a:off x="1208" y="2189"/>
                              <a:ext cx="220" cy="231"/>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444446" w:rsidRDefault="009C003E" w:rsidP="00444446">
                                <w:pPr>
                                  <w:autoSpaceDE w:val="0"/>
                                  <w:autoSpaceDN w:val="0"/>
                                  <w:adjustRightInd w:val="0"/>
                                  <w:rPr>
                                    <w:rFonts w:ascii="Arial" w:hAnsi="Arial" w:cs="Arial"/>
                                    <w:color w:val="000000"/>
                                    <w:sz w:val="11"/>
                                    <w:szCs w:val="36"/>
                                  </w:rPr>
                                </w:pPr>
                                <w:r w:rsidRPr="00444446">
                                  <w:rPr>
                                    <w:rFonts w:ascii="Arial" w:hAnsi="Arial" w:cs="Arial"/>
                                    <w:color w:val="000000"/>
                                    <w:sz w:val="11"/>
                                    <w:szCs w:val="36"/>
                                  </w:rPr>
                                  <w:t>D</w:t>
                                </w:r>
                              </w:p>
                            </w:txbxContent>
                          </wps:txbx>
                          <wps:bodyPr rot="0" vert="horz" wrap="square" lIns="25923" tIns="12962" rIns="25923" bIns="12962" upright="1">
                            <a:noAutofit/>
                          </wps:bodyPr>
                        </wps:wsp>
                        <wps:wsp>
                          <wps:cNvPr id="3624" name="Text Box 3185"/>
                          <wps:cNvSpPr txBox="1">
                            <a:spLocks noChangeArrowheads="1"/>
                          </wps:cNvSpPr>
                          <wps:spPr bwMode="auto">
                            <a:xfrm>
                              <a:off x="1620" y="2193"/>
                              <a:ext cx="212" cy="231"/>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444446" w:rsidRDefault="009C003E" w:rsidP="00444446">
                                <w:pPr>
                                  <w:autoSpaceDE w:val="0"/>
                                  <w:autoSpaceDN w:val="0"/>
                                  <w:adjustRightInd w:val="0"/>
                                  <w:rPr>
                                    <w:rFonts w:ascii="Arial" w:hAnsi="Arial" w:cs="Arial"/>
                                    <w:color w:val="000000"/>
                                    <w:sz w:val="11"/>
                                    <w:szCs w:val="36"/>
                                  </w:rPr>
                                </w:pPr>
                                <w:r w:rsidRPr="00444446">
                                  <w:rPr>
                                    <w:rFonts w:ascii="Arial" w:hAnsi="Arial" w:cs="Arial"/>
                                    <w:color w:val="000000"/>
                                    <w:sz w:val="11"/>
                                    <w:szCs w:val="36"/>
                                  </w:rPr>
                                  <w:t>E</w:t>
                                </w:r>
                              </w:p>
                            </w:txbxContent>
                          </wps:txbx>
                          <wps:bodyPr rot="0" vert="horz" wrap="square" lIns="25923" tIns="12962" rIns="25923" bIns="12962" upright="1">
                            <a:noAutofit/>
                          </wps:bodyPr>
                        </wps:wsp>
                      </wpg:wgp>
                      <wpg:wgp>
                        <wpg:cNvPr id="3625" name="Group 3186"/>
                        <wpg:cNvGrpSpPr>
                          <a:grpSpLocks/>
                        </wpg:cNvGrpSpPr>
                        <wpg:grpSpPr bwMode="auto">
                          <a:xfrm>
                            <a:off x="4330" y="0"/>
                            <a:ext cx="619125" cy="350520"/>
                            <a:chOff x="2530" y="1629"/>
                            <a:chExt cx="1374" cy="779"/>
                          </a:xfrm>
                        </wpg:grpSpPr>
                        <wps:wsp>
                          <wps:cNvPr id="3626" name="Freeform 3187"/>
                          <wps:cNvSpPr>
                            <a:spLocks/>
                          </wps:cNvSpPr>
                          <wps:spPr bwMode="auto">
                            <a:xfrm>
                              <a:off x="2544" y="1710"/>
                              <a:ext cx="1350" cy="654"/>
                            </a:xfrm>
                            <a:custGeom>
                              <a:avLst/>
                              <a:gdLst>
                                <a:gd name="T0" fmla="*/ 666 w 1350"/>
                                <a:gd name="T1" fmla="*/ 0 h 654"/>
                                <a:gd name="T2" fmla="*/ 0 w 1350"/>
                                <a:gd name="T3" fmla="*/ 654 h 654"/>
                                <a:gd name="T4" fmla="*/ 1350 w 1350"/>
                                <a:gd name="T5" fmla="*/ 654 h 654"/>
                                <a:gd name="T6" fmla="*/ 666 w 1350"/>
                                <a:gd name="T7" fmla="*/ 0 h 654"/>
                              </a:gdLst>
                              <a:ahLst/>
                              <a:cxnLst>
                                <a:cxn ang="0">
                                  <a:pos x="T0" y="T1"/>
                                </a:cxn>
                                <a:cxn ang="0">
                                  <a:pos x="T2" y="T3"/>
                                </a:cxn>
                                <a:cxn ang="0">
                                  <a:pos x="T4" y="T5"/>
                                </a:cxn>
                                <a:cxn ang="0">
                                  <a:pos x="T6" y="T7"/>
                                </a:cxn>
                              </a:cxnLst>
                              <a:rect l="0" t="0" r="r" b="b"/>
                              <a:pathLst>
                                <a:path w="1350" h="654">
                                  <a:moveTo>
                                    <a:pt x="666" y="0"/>
                                  </a:moveTo>
                                  <a:lnTo>
                                    <a:pt x="0" y="654"/>
                                  </a:lnTo>
                                  <a:lnTo>
                                    <a:pt x="1350" y="654"/>
                                  </a:lnTo>
                                  <a:lnTo>
                                    <a:pt x="666" y="0"/>
                                  </a:lnTo>
                                  <a:close/>
                                </a:path>
                              </a:pathLst>
                            </a:custGeom>
                            <a:noFill/>
                            <a:ln w="9525">
                              <a:solidFill>
                                <a:srgbClr val="00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627" name="Freeform 3188"/>
                          <wps:cNvSpPr>
                            <a:spLocks/>
                          </wps:cNvSpPr>
                          <wps:spPr bwMode="auto">
                            <a:xfrm>
                              <a:off x="2994" y="1716"/>
                              <a:ext cx="214" cy="462"/>
                            </a:xfrm>
                            <a:custGeom>
                              <a:avLst/>
                              <a:gdLst>
                                <a:gd name="T0" fmla="*/ 214 w 214"/>
                                <a:gd name="T1" fmla="*/ 0 h 462"/>
                                <a:gd name="T2" fmla="*/ 0 w 214"/>
                                <a:gd name="T3" fmla="*/ 462 h 462"/>
                              </a:gdLst>
                              <a:ahLst/>
                              <a:cxnLst>
                                <a:cxn ang="0">
                                  <a:pos x="T0" y="T1"/>
                                </a:cxn>
                                <a:cxn ang="0">
                                  <a:pos x="T2" y="T3"/>
                                </a:cxn>
                              </a:cxnLst>
                              <a:rect l="0" t="0" r="r" b="b"/>
                              <a:pathLst>
                                <a:path w="214" h="462">
                                  <a:moveTo>
                                    <a:pt x="214" y="0"/>
                                  </a:moveTo>
                                  <a:lnTo>
                                    <a:pt x="0" y="462"/>
                                  </a:lnTo>
                                </a:path>
                              </a:pathLst>
                            </a:custGeom>
                            <a:noFill/>
                            <a:ln w="9525">
                              <a:solidFill>
                                <a:srgbClr val="000000"/>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628" name="Freeform 3189"/>
                          <wps:cNvSpPr>
                            <a:spLocks/>
                          </wps:cNvSpPr>
                          <wps:spPr bwMode="auto">
                            <a:xfrm>
                              <a:off x="3212" y="1714"/>
                              <a:ext cx="184" cy="458"/>
                            </a:xfrm>
                            <a:custGeom>
                              <a:avLst/>
                              <a:gdLst>
                                <a:gd name="T0" fmla="*/ 0 w 184"/>
                                <a:gd name="T1" fmla="*/ 0 h 458"/>
                                <a:gd name="T2" fmla="*/ 184 w 184"/>
                                <a:gd name="T3" fmla="*/ 458 h 458"/>
                              </a:gdLst>
                              <a:ahLst/>
                              <a:cxnLst>
                                <a:cxn ang="0">
                                  <a:pos x="T0" y="T1"/>
                                </a:cxn>
                                <a:cxn ang="0">
                                  <a:pos x="T2" y="T3"/>
                                </a:cxn>
                              </a:cxnLst>
                              <a:rect l="0" t="0" r="r" b="b"/>
                              <a:pathLst>
                                <a:path w="184" h="458">
                                  <a:moveTo>
                                    <a:pt x="0" y="0"/>
                                  </a:moveTo>
                                  <a:lnTo>
                                    <a:pt x="184" y="458"/>
                                  </a:lnTo>
                                </a:path>
                              </a:pathLst>
                            </a:custGeom>
                            <a:noFill/>
                            <a:ln w="9525">
                              <a:solidFill>
                                <a:srgbClr val="000000"/>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629" name="Oval 3190"/>
                          <wps:cNvSpPr>
                            <a:spLocks noChangeArrowheads="1"/>
                          </wps:cNvSpPr>
                          <wps:spPr bwMode="auto">
                            <a:xfrm>
                              <a:off x="2980" y="2160"/>
                              <a:ext cx="30" cy="27"/>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630" name="Oval 3191"/>
                          <wps:cNvSpPr>
                            <a:spLocks noChangeArrowheads="1"/>
                          </wps:cNvSpPr>
                          <wps:spPr bwMode="auto">
                            <a:xfrm>
                              <a:off x="3384" y="2160"/>
                              <a:ext cx="30" cy="27"/>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631" name="Oval 3192"/>
                          <wps:cNvSpPr>
                            <a:spLocks noChangeArrowheads="1"/>
                          </wps:cNvSpPr>
                          <wps:spPr bwMode="auto">
                            <a:xfrm>
                              <a:off x="3194" y="1700"/>
                              <a:ext cx="30" cy="27"/>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632" name="Oval 3193"/>
                          <wps:cNvSpPr>
                            <a:spLocks noChangeArrowheads="1"/>
                          </wps:cNvSpPr>
                          <wps:spPr bwMode="auto">
                            <a:xfrm>
                              <a:off x="2530" y="2350"/>
                              <a:ext cx="30" cy="27"/>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633" name="Oval 3194"/>
                          <wps:cNvSpPr>
                            <a:spLocks noChangeArrowheads="1"/>
                          </wps:cNvSpPr>
                          <wps:spPr bwMode="auto">
                            <a:xfrm>
                              <a:off x="3874" y="2344"/>
                              <a:ext cx="30" cy="27"/>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634" name="Text Box 3195"/>
                          <wps:cNvSpPr txBox="1">
                            <a:spLocks noChangeArrowheads="1"/>
                          </wps:cNvSpPr>
                          <wps:spPr bwMode="auto">
                            <a:xfrm>
                              <a:off x="2616" y="2177"/>
                              <a:ext cx="212" cy="231"/>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444446" w:rsidRDefault="009C003E" w:rsidP="00444446">
                                <w:pPr>
                                  <w:autoSpaceDE w:val="0"/>
                                  <w:autoSpaceDN w:val="0"/>
                                  <w:adjustRightInd w:val="0"/>
                                  <w:rPr>
                                    <w:rFonts w:ascii="Arial" w:hAnsi="Arial" w:cs="Arial"/>
                                    <w:color w:val="000000"/>
                                    <w:sz w:val="11"/>
                                    <w:szCs w:val="36"/>
                                  </w:rPr>
                                </w:pPr>
                                <w:r w:rsidRPr="00444446">
                                  <w:rPr>
                                    <w:rFonts w:ascii="Arial" w:hAnsi="Arial" w:cs="Arial"/>
                                    <w:color w:val="000000"/>
                                    <w:sz w:val="11"/>
                                    <w:szCs w:val="36"/>
                                  </w:rPr>
                                  <w:t>B</w:t>
                                </w:r>
                              </w:p>
                            </w:txbxContent>
                          </wps:txbx>
                          <wps:bodyPr rot="0" vert="horz" wrap="square" lIns="25923" tIns="12962" rIns="25923" bIns="12962" upright="1">
                            <a:noAutofit/>
                          </wps:bodyPr>
                        </wps:wsp>
                        <wps:wsp>
                          <wps:cNvPr id="3635" name="Text Box 3196"/>
                          <wps:cNvSpPr txBox="1">
                            <a:spLocks noChangeArrowheads="1"/>
                          </wps:cNvSpPr>
                          <wps:spPr bwMode="auto">
                            <a:xfrm>
                              <a:off x="3600" y="2171"/>
                              <a:ext cx="220" cy="231"/>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444446" w:rsidRDefault="009C003E" w:rsidP="00444446">
                                <w:pPr>
                                  <w:autoSpaceDE w:val="0"/>
                                  <w:autoSpaceDN w:val="0"/>
                                  <w:adjustRightInd w:val="0"/>
                                  <w:rPr>
                                    <w:rFonts w:ascii="Arial" w:hAnsi="Arial" w:cs="Arial"/>
                                    <w:color w:val="000000"/>
                                    <w:sz w:val="11"/>
                                    <w:szCs w:val="36"/>
                                  </w:rPr>
                                </w:pPr>
                                <w:r w:rsidRPr="00444446">
                                  <w:rPr>
                                    <w:rFonts w:ascii="Arial" w:hAnsi="Arial" w:cs="Arial"/>
                                    <w:color w:val="000000"/>
                                    <w:sz w:val="11"/>
                                    <w:szCs w:val="36"/>
                                  </w:rPr>
                                  <w:t>C</w:t>
                                </w:r>
                              </w:p>
                            </w:txbxContent>
                          </wps:txbx>
                          <wps:bodyPr rot="0" vert="horz" wrap="square" lIns="25923" tIns="12962" rIns="25923" bIns="12962" upright="1">
                            <a:noAutofit/>
                          </wps:bodyPr>
                        </wps:wsp>
                        <wps:wsp>
                          <wps:cNvPr id="3636" name="Text Box 3197"/>
                          <wps:cNvSpPr txBox="1">
                            <a:spLocks noChangeArrowheads="1"/>
                          </wps:cNvSpPr>
                          <wps:spPr bwMode="auto">
                            <a:xfrm>
                              <a:off x="2952" y="1629"/>
                              <a:ext cx="212" cy="231"/>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444446" w:rsidRDefault="009C003E" w:rsidP="00444446">
                                <w:pPr>
                                  <w:autoSpaceDE w:val="0"/>
                                  <w:autoSpaceDN w:val="0"/>
                                  <w:adjustRightInd w:val="0"/>
                                  <w:rPr>
                                    <w:rFonts w:ascii="Arial" w:hAnsi="Arial" w:cs="Arial"/>
                                    <w:color w:val="000000"/>
                                    <w:sz w:val="11"/>
                                    <w:szCs w:val="36"/>
                                  </w:rPr>
                                </w:pPr>
                                <w:r w:rsidRPr="00444446">
                                  <w:rPr>
                                    <w:rFonts w:ascii="Arial" w:hAnsi="Arial" w:cs="Arial"/>
                                    <w:color w:val="000000"/>
                                    <w:sz w:val="11"/>
                                    <w:szCs w:val="36"/>
                                  </w:rPr>
                                  <w:t>A</w:t>
                                </w:r>
                              </w:p>
                            </w:txbxContent>
                          </wps:txbx>
                          <wps:bodyPr rot="0" vert="horz" wrap="square" lIns="25923" tIns="12962" rIns="25923" bIns="12962" upright="1">
                            <a:noAutofit/>
                          </wps:bodyPr>
                        </wps:wsp>
                        <wps:wsp>
                          <wps:cNvPr id="3637" name="Text Box 3198"/>
                          <wps:cNvSpPr txBox="1">
                            <a:spLocks noChangeArrowheads="1"/>
                          </wps:cNvSpPr>
                          <wps:spPr bwMode="auto">
                            <a:xfrm>
                              <a:off x="2888" y="2135"/>
                              <a:ext cx="212" cy="231"/>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444446" w:rsidRDefault="009C003E" w:rsidP="00444446">
                                <w:pPr>
                                  <w:autoSpaceDE w:val="0"/>
                                  <w:autoSpaceDN w:val="0"/>
                                  <w:adjustRightInd w:val="0"/>
                                  <w:rPr>
                                    <w:rFonts w:ascii="Arial" w:hAnsi="Arial" w:cs="Arial"/>
                                    <w:color w:val="000000"/>
                                    <w:sz w:val="11"/>
                                    <w:szCs w:val="36"/>
                                  </w:rPr>
                                </w:pPr>
                                <w:r w:rsidRPr="00444446">
                                  <w:rPr>
                                    <w:rFonts w:ascii="Arial" w:hAnsi="Arial" w:cs="Arial"/>
                                    <w:color w:val="000000"/>
                                    <w:sz w:val="11"/>
                                    <w:szCs w:val="36"/>
                                  </w:rPr>
                                  <w:t>E</w:t>
                                </w:r>
                              </w:p>
                            </w:txbxContent>
                          </wps:txbx>
                          <wps:bodyPr rot="0" vert="horz" wrap="square" lIns="25923" tIns="12962" rIns="25923" bIns="12962" upright="1">
                            <a:noAutofit/>
                          </wps:bodyPr>
                        </wps:wsp>
                        <wps:wsp>
                          <wps:cNvPr id="3638" name="Text Box 3199"/>
                          <wps:cNvSpPr txBox="1">
                            <a:spLocks noChangeArrowheads="1"/>
                          </wps:cNvSpPr>
                          <wps:spPr bwMode="auto">
                            <a:xfrm>
                              <a:off x="3300" y="2139"/>
                              <a:ext cx="220" cy="231"/>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444446" w:rsidRDefault="009C003E" w:rsidP="00444446">
                                <w:pPr>
                                  <w:autoSpaceDE w:val="0"/>
                                  <w:autoSpaceDN w:val="0"/>
                                  <w:adjustRightInd w:val="0"/>
                                  <w:rPr>
                                    <w:rFonts w:ascii="Arial" w:hAnsi="Arial" w:cs="Arial"/>
                                    <w:color w:val="000000"/>
                                    <w:sz w:val="11"/>
                                    <w:szCs w:val="36"/>
                                  </w:rPr>
                                </w:pPr>
                                <w:r w:rsidRPr="00444446">
                                  <w:rPr>
                                    <w:rFonts w:ascii="Arial" w:hAnsi="Arial" w:cs="Arial"/>
                                    <w:color w:val="000000"/>
                                    <w:sz w:val="11"/>
                                    <w:szCs w:val="36"/>
                                  </w:rPr>
                                  <w:t>D</w:t>
                                </w:r>
                              </w:p>
                            </w:txbxContent>
                          </wps:txbx>
                          <wps:bodyPr rot="0" vert="horz" wrap="square" lIns="25923" tIns="12962" rIns="25923" bIns="12962" upright="1">
                            <a:noAutofit/>
                          </wps:bodyPr>
                        </wps:wsp>
                      </wpg:wgp>
                    </wpc:wpc>
                  </a:graphicData>
                </a:graphic>
                <wp14:sizeRelH relativeFrom="page">
                  <wp14:pctWidth>0</wp14:pctWidth>
                </wp14:sizeRelH>
                <wp14:sizeRelV relativeFrom="page">
                  <wp14:pctHeight>0</wp14:pctHeight>
                </wp14:sizeRelV>
              </wp:anchor>
            </w:drawing>
          </mc:Choice>
          <mc:Fallback>
            <w:pict>
              <v:group id="Canvas 3170" o:spid="_x0000_s1026" editas="canvas" style="position:absolute;left:0;text-align:left;margin-left:194.55pt;margin-top:72.8pt;width:48.95pt;height:52.95pt;z-index:-251659776;mso-wrap-distance-left:7.2pt;mso-position-vertical-relative:line" coordsize="6216,6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216;height:6724;visibility:visible;mso-wrap-style:square">
                  <v:fill o:detectmouseclick="t"/>
                  <v:path o:connecttype="none"/>
                </v:shape>
                <v:group id="Group 3172" o:spid="_x0000_s1028" style="position:absolute;left:25;top:3219;width:6191;height:3505" coordorigin="850,1683" coordsize="1374,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ygIyxgAAAN0A&#10;AAAPAAAAAAAAAAAAAAAAAKoCAABkcnMvZG93bnJldi54bWxQSwUGAAAAAAQABAD6AAAAnQMAAAAA&#10;">
                  <v:shape id="Freeform 3173" o:spid="_x0000_s1029" style="position:absolute;left:864;top:1764;width:1350;height:654;visibility:visible;mso-wrap-style:square;v-text-anchor:top" coordsize="1350,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7UrsMA&#10;AADdAAAADwAAAGRycy9kb3ducmV2LnhtbESPQWvCQBSE7wX/w/IEb3WjtkGjq0ilRXqrFs+P7DMJ&#10;Zt+G7KuJ/74rCB6HmfmGWW16V6srtaHybGAyTkAR595WXBj4PX6+zkEFQbZYeyYDNwqwWQ9eVphZ&#10;3/EPXQ9SqAjhkKGBUqTJtA55SQ7D2DfE0Tv71qFE2RbatthFuKv1NElS7bDiuFBiQx8l5ZfDnzPA&#10;t63r6a1bfLNcdl/HbnFKnRgzGvbbJSihXp7hR3tvDcxm7ync38Qno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7UrsMAAADdAAAADwAAAAAAAAAAAAAAAACYAgAAZHJzL2Rv&#10;d25yZXYueG1sUEsFBgAAAAAEAAQA9QAAAIgDAAAAAA==&#10;" path="m666,l,654r1350,l666,xe" filled="f" fillcolor="#bbe0e3">
                    <v:path arrowok="t" o:connecttype="custom" o:connectlocs="666,0;0,654;1350,654;666,0" o:connectangles="0,0,0,0"/>
                  </v:shape>
                  <v:shape id="Freeform 3174" o:spid="_x0000_s1030" style="position:absolute;left:1314;top:1770;width:214;height:462;visibility:visible;mso-wrap-style:square;v-text-anchor:top" coordsize="214,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77fMUA&#10;AADdAAAADwAAAGRycy9kb3ducmV2LnhtbESP3WoCMRSE7wu+QziCdzWxYpXtRikFy14V/HmAY3K6&#10;u+7mZLtJdX17UxB6OczMN0y+GVwrLtSH2rOG2VSBIDbe1lxqOB62zysQISJbbD2ThhsF2KxHTzlm&#10;1l95R5d9LEWCcMhQQxVjl0kZTEUOw9R3xMn79r3DmGRfStvjNcFdK1+UepUOa04LFXb0UZFp9r9O&#10;w+fCdFFt2/PP6vSFpnBqeSsarSfj4f0NRKQh/ocf7cJqmM8XS/h7k56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bvt8xQAAAN0AAAAPAAAAAAAAAAAAAAAAAJgCAABkcnMv&#10;ZG93bnJldi54bWxQSwUGAAAAAAQABAD1AAAAigMAAAAA&#10;" path="m214,l,462e" filled="f">
                    <v:path arrowok="t" o:connecttype="custom" o:connectlocs="214,0;0,462" o:connectangles="0,0"/>
                  </v:shape>
                  <v:shape id="Freeform 3175" o:spid="_x0000_s1031" style="position:absolute;left:1532;top:1768;width:184;height:458;visibility:visible;mso-wrap-style:square;v-text-anchor:top" coordsize="184,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xKqcMA&#10;AADdAAAADwAAAGRycy9kb3ducmV2LnhtbERPy2rCQBTdC/7DcIXudJIGQ4iOUgShXRRpGtrtbebm&#10;YTN3Qmai6d93FoUuD+e9P86mFzcaXWdZQbyJQBBXVnfcKCjfz+sMhPPIGnvLpOCHHBwPy8Uec23v&#10;/Ea3wjcihLDLUUHr/ZBL6aqWDLqNHYgDV9vRoA9wbKQe8R7CTS8foyiVBjsODS0OdGqp+i4moyBK&#10;a+perl+xd68f2eel5ikpE6UeVvPTDoSn2f+L/9zPWkGSbMPc8CY8AX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xKqcMAAADdAAAADwAAAAAAAAAAAAAAAACYAgAAZHJzL2Rv&#10;d25yZXYueG1sUEsFBgAAAAAEAAQA9QAAAIgDAAAAAA==&#10;" path="m,l184,458e" filled="f">
                    <v:path arrowok="t" o:connecttype="custom" o:connectlocs="0,0;184,458" o:connectangles="0,0"/>
                  </v:shape>
                  <v:oval id="Oval 3176" o:spid="_x0000_s1032" style="position:absolute;left:1300;top:2214;width:30;height: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SGC8YA&#10;AADdAAAADwAAAGRycy9kb3ducmV2LnhtbESP0WrCQBRE3wv+w3KFvunGaquNrlKkog+2VNMPuGSv&#10;STB7N+yuMf69WxD6OMzMGWax6kwtWnK+sqxgNExAEOdWV1wo+M02gxkIH5A11pZJwY08rJa9pwWm&#10;2l75QO0xFCJC2KeooAyhSaX0eUkG/dA2xNE7WWcwROkKqR1eI9zU8iVJ3qTBiuNCiQ2tS8rPx4tR&#10;kI1wYtw3fV5+Mi6+tut2tp+elHrudx9zEIG68B9+tHdawXj8+g5/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SGC8YAAADdAAAADwAAAAAAAAAAAAAAAACYAgAAZHJz&#10;L2Rvd25yZXYueG1sUEsFBgAAAAAEAAQA9QAAAIsDAAAAAA==&#10;" fillcolor="#bbe0e3"/>
                  <v:oval id="Oval 3177" o:spid="_x0000_s1033" style="position:absolute;left:1704;top:2214;width:30;height: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8IPcUA&#10;AADdAAAADwAAAGRycy9kb3ducmV2LnhtbESP0WrCQBRE3wv+w3IF3+omWqJEVxFpaR9aUeMHXLLX&#10;JJi9G3bXmP59t1Do4zAzZ5j1djCt6Mn5xrKCdJqAIC6tbrhScCnenpcgfEDW2FomBd/kYbsZPa0x&#10;1/bBJ+rPoRIRwj5HBXUIXS6lL2sy6Ke2I47e1TqDIUpXSe3wEeGmlbMkyaTBhuNCjR3taypv57tR&#10;UKT4YtyBXu/Hgquv932//FxclZqMh90KRKAh/If/2h9awTxLM/h9E5+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vwg9xQAAAN0AAAAPAAAAAAAAAAAAAAAAAJgCAABkcnMv&#10;ZG93bnJldi54bWxQSwUGAAAAAAQABAD1AAAAigMAAAAA&#10;" fillcolor="#bbe0e3"/>
                  <v:oval id="Oval 3178" o:spid="_x0000_s1034" style="position:absolute;left:1514;top:1754;width:30;height: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tpsUA&#10;AADdAAAADwAAAGRycy9kb3ducmV2LnhtbESP0WrCQBRE3wX/YbmCb3UTLSrRVUSU9qEt1fgBl+w1&#10;CWbvht01pn/fLRR8HGbmDLPe9qYRHTlfW1aQThIQxIXVNZcKLvnxZQnCB2SNjWVS8EMetpvhYI2Z&#10;tg8+UXcOpYgQ9hkqqEJoMyl9UZFBP7EtcfSu1hkMUbpSaoePCDeNnCbJXBqsOS5U2NK+ouJ2vhsF&#10;eYqvxn3R4f6dc/n5tu+WH4urUuNRv1uBCNSHZ/i//a4VzObpAv7exCc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862mxQAAAN0AAAAPAAAAAAAAAAAAAAAAAJgCAABkcnMv&#10;ZG93bnJldi54bWxQSwUGAAAAAAQABAD1AAAAigMAAAAA&#10;" fillcolor="#bbe0e3"/>
                  <v:oval id="Oval 3179" o:spid="_x0000_s1035" style="position:absolute;left:850;top:2404;width:30;height: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w51MIA&#10;AADdAAAADwAAAGRycy9kb3ducmV2LnhtbERP3WrCMBS+F3yHcITdado5VKpRRCbzYo5pfYBDc2yL&#10;zUlJYq1vv1wMvPz4/leb3jSiI+drywrSSQKCuLC65lLBJd+PFyB8QNbYWCYFT/KwWQ8HK8y0ffCJ&#10;unMoRQxhn6GCKoQ2k9IXFRn0E9sSR+5qncEQoSuldviI4aaR70kykwZrjg0VtrSrqLid70ZBnuKH&#10;cT/0ef/NuTx+7brF9/yq1Nuo3y5BBOrDS/zvPmgF01ka58Y38Qn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DnUwgAAAN0AAAAPAAAAAAAAAAAAAAAAAJgCAABkcnMvZG93&#10;bnJldi54bWxQSwUGAAAAAAQABAD1AAAAhwMAAAAA&#10;" fillcolor="#bbe0e3"/>
                  <v:oval id="Oval 3180" o:spid="_x0000_s1036" style="position:absolute;left:2194;top:2398;width:30;height: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CcT8YA&#10;AADdAAAADwAAAGRycy9kb3ducmV2LnhtbESP0WrCQBRE3wv+w3ILfWs2saI2uoqIpX2oYo0fcMle&#10;k9Ds3bC7xvj33UKhj8PMnGGW68G0oifnG8sKsiQFQVxa3XCl4Fy8Pc9B+ICssbVMCu7kYb0aPSwx&#10;1/bGX9SfQiUihH2OCuoQulxKX9Zk0Ce2I47exTqDIUpXSe3wFuGmleM0nUqDDceFGjva1lR+n65G&#10;QZHhxLgD7a7Hgqv9+7aff84uSj09DpsFiEBD+A//tT+0gpdp9gq/b+IT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CcT8YAAADdAAAADwAAAAAAAAAAAAAAAACYAgAAZHJz&#10;L2Rvd25yZXYueG1sUEsFBgAAAAAEAAQA9QAAAIsDAAAAAA==&#10;" fillcolor="#bbe0e3"/>
                  <v:shapetype id="_x0000_t202" coordsize="21600,21600" o:spt="202" path="m,l,21600r21600,l21600,xe">
                    <v:stroke joinstyle="miter"/>
                    <v:path gradientshapeok="t" o:connecttype="rect"/>
                  </v:shapetype>
                  <v:shape id="Text Box 3181" o:spid="_x0000_s1037" type="#_x0000_t202" style="position:absolute;left:936;top:2231;width:212;height: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ySx8UA&#10;AADdAAAADwAAAGRycy9kb3ducmV2LnhtbESPTWvCQBCG70L/wzKFXqRuVBBJXaVYBD36AfY4zY7Z&#10;0OxszG40/nvnUOhxeOd95pnFqve1ulEbq8AGxqMMFHERbMWlgdNx8z4HFROyxTowGXhQhNXyZbDA&#10;3IY77+l2SKUSCMccDbiUmlzrWDjyGEehIZbsElqPSca21LbFu8B9rSdZNtMeK5YLDhtaOyp+D50X&#10;DT+9uOtXOI+bzW77nfyw/Dl2xry99p8foBL16X/5r721BqazifjLN4IAv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rJLHxQAAAN0AAAAPAAAAAAAAAAAAAAAAAJgCAABkcnMv&#10;ZG93bnJldi54bWxQSwUGAAAAAAQABAD1AAAAigMAAAAA&#10;" filled="f" fillcolor="#bbe0e3" stroked="f">
                    <v:textbox inset=".72008mm,.36006mm,.72008mm,.36006mm">
                      <w:txbxContent>
                        <w:p w:rsidR="009C003E" w:rsidRPr="00444446" w:rsidRDefault="009C003E" w:rsidP="00444446">
                          <w:pPr>
                            <w:autoSpaceDE w:val="0"/>
                            <w:autoSpaceDN w:val="0"/>
                            <w:adjustRightInd w:val="0"/>
                            <w:rPr>
                              <w:rFonts w:ascii="Arial" w:hAnsi="Arial" w:cs="Arial"/>
                              <w:color w:val="000000"/>
                              <w:sz w:val="11"/>
                              <w:szCs w:val="36"/>
                            </w:rPr>
                          </w:pPr>
                          <w:r w:rsidRPr="00444446">
                            <w:rPr>
                              <w:rFonts w:ascii="Arial" w:hAnsi="Arial" w:cs="Arial"/>
                              <w:color w:val="000000"/>
                              <w:sz w:val="11"/>
                              <w:szCs w:val="36"/>
                            </w:rPr>
                            <w:t>B</w:t>
                          </w:r>
                        </w:p>
                      </w:txbxContent>
                    </v:textbox>
                  </v:shape>
                  <v:shape id="Text Box 3182" o:spid="_x0000_s1038" type="#_x0000_t202" style="position:absolute;left:1920;top:2225;width:220;height: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A3XMQA&#10;AADdAAAADwAAAGRycy9kb3ducmV2LnhtbESPQYvCMBCF7wv+hzCCl0XTKoh0jSIugh5XBT2OzdiU&#10;bSbdJtX6782C4PHx5n1v3nzZ2UrcqPGlYwXpKAFBnDtdcqHgeNgMZyB8QNZYOSYFD/KwXPQ+5php&#10;d+cfuu1DISKEfYYKTAh1JqXPDVn0I1cTR+/qGoshyqaQusF7hNtKjpNkKi2WHBsM1rQ2lP/uWxvf&#10;sJOr+ft2p7Te7LbnYD+Ly6FVatDvVl8gAnXhffxKb7WCyXScwv+aiAC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gN1zEAAAA3QAAAA8AAAAAAAAAAAAAAAAAmAIAAGRycy9k&#10;b3ducmV2LnhtbFBLBQYAAAAABAAEAPUAAACJAwAAAAA=&#10;" filled="f" fillcolor="#bbe0e3" stroked="f">
                    <v:textbox inset=".72008mm,.36006mm,.72008mm,.36006mm">
                      <w:txbxContent>
                        <w:p w:rsidR="009C003E" w:rsidRPr="00444446" w:rsidRDefault="009C003E" w:rsidP="00444446">
                          <w:pPr>
                            <w:autoSpaceDE w:val="0"/>
                            <w:autoSpaceDN w:val="0"/>
                            <w:adjustRightInd w:val="0"/>
                            <w:rPr>
                              <w:rFonts w:ascii="Arial" w:hAnsi="Arial" w:cs="Arial"/>
                              <w:color w:val="000000"/>
                              <w:sz w:val="11"/>
                              <w:szCs w:val="36"/>
                            </w:rPr>
                          </w:pPr>
                          <w:r w:rsidRPr="00444446">
                            <w:rPr>
                              <w:rFonts w:ascii="Arial" w:hAnsi="Arial" w:cs="Arial"/>
                              <w:color w:val="000000"/>
                              <w:sz w:val="11"/>
                              <w:szCs w:val="36"/>
                            </w:rPr>
                            <w:t>C</w:t>
                          </w:r>
                        </w:p>
                      </w:txbxContent>
                    </v:textbox>
                  </v:shape>
                  <v:shape id="Text Box 3183" o:spid="_x0000_s1039" type="#_x0000_t202" style="position:absolute;left:1272;top:1683;width:212;height: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KpK8YA&#10;AADdAAAADwAAAGRycy9kb3ducmV2LnhtbESPT2vCQBDF74LfYRmhF6kbI4ikriIWIT1WC/U4zY7Z&#10;0Oxsmt386bfvFgSPjzfv9+Zt96OtRU+trxwrWC4SEMSF0xWXCj4up+cNCB+QNdaOScEvedjvppMt&#10;ZtoN/E79OZQiQthnqMCE0GRS+sKQRb9wDXH0bq61GKJsS6lbHCLc1jJNkrW0WHFsMNjQ0VDxfe5s&#10;fMOububn1X0um9Nbfg12Xn5dOqWeZuPhBUSgMTyO7+lcK1it0xT+10QEyN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KpK8YAAADdAAAADwAAAAAAAAAAAAAAAACYAgAAZHJz&#10;L2Rvd25yZXYueG1sUEsFBgAAAAAEAAQA9QAAAIsDAAAAAA==&#10;" filled="f" fillcolor="#bbe0e3" stroked="f">
                    <v:textbox inset=".72008mm,.36006mm,.72008mm,.36006mm">
                      <w:txbxContent>
                        <w:p w:rsidR="009C003E" w:rsidRPr="00444446" w:rsidRDefault="009C003E" w:rsidP="00444446">
                          <w:pPr>
                            <w:autoSpaceDE w:val="0"/>
                            <w:autoSpaceDN w:val="0"/>
                            <w:adjustRightInd w:val="0"/>
                            <w:rPr>
                              <w:rFonts w:ascii="Arial" w:hAnsi="Arial" w:cs="Arial"/>
                              <w:color w:val="000000"/>
                              <w:sz w:val="11"/>
                              <w:szCs w:val="36"/>
                            </w:rPr>
                          </w:pPr>
                          <w:r w:rsidRPr="00444446">
                            <w:rPr>
                              <w:rFonts w:ascii="Arial" w:hAnsi="Arial" w:cs="Arial"/>
                              <w:color w:val="000000"/>
                              <w:sz w:val="11"/>
                              <w:szCs w:val="36"/>
                            </w:rPr>
                            <w:t>A</w:t>
                          </w:r>
                        </w:p>
                      </w:txbxContent>
                    </v:textbox>
                  </v:shape>
                  <v:shape id="Text Box 3184" o:spid="_x0000_s1040" type="#_x0000_t202" style="position:absolute;left:1208;top:2189;width:220;height: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4MsMMA&#10;AADdAAAADwAAAGRycy9kb3ducmV2LnhtbESPQYvCMBCF74L/IYzgRTTVgkg1iiiCHlcX1uPYjE2x&#10;mdQmavffbxYEj48373vzFqvWVuJJjS8dKxiPEhDEudMlFwq+T7vhDIQPyBorx6Tglzyslt3OAjPt&#10;XvxFz2MoRISwz1CBCaHOpPS5IYt+5Gri6F1dYzFE2RRSN/iKcFvJSZJMpcWSY4PBmjaG8tvxYeMb&#10;Nr2a+9b9jOvdYX8OdlBcTg+l+r12PQcRqA2f43d6rxWk00kK/2siAu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4MsMMAAADdAAAADwAAAAAAAAAAAAAAAACYAgAAZHJzL2Rv&#10;d25yZXYueG1sUEsFBgAAAAAEAAQA9QAAAIgDAAAAAA==&#10;" filled="f" fillcolor="#bbe0e3" stroked="f">
                    <v:textbox inset=".72008mm,.36006mm,.72008mm,.36006mm">
                      <w:txbxContent>
                        <w:p w:rsidR="009C003E" w:rsidRPr="00444446" w:rsidRDefault="009C003E" w:rsidP="00444446">
                          <w:pPr>
                            <w:autoSpaceDE w:val="0"/>
                            <w:autoSpaceDN w:val="0"/>
                            <w:adjustRightInd w:val="0"/>
                            <w:rPr>
                              <w:rFonts w:ascii="Arial" w:hAnsi="Arial" w:cs="Arial"/>
                              <w:color w:val="000000"/>
                              <w:sz w:val="11"/>
                              <w:szCs w:val="36"/>
                            </w:rPr>
                          </w:pPr>
                          <w:r w:rsidRPr="00444446">
                            <w:rPr>
                              <w:rFonts w:ascii="Arial" w:hAnsi="Arial" w:cs="Arial"/>
                              <w:color w:val="000000"/>
                              <w:sz w:val="11"/>
                              <w:szCs w:val="36"/>
                            </w:rPr>
                            <w:t>D</w:t>
                          </w:r>
                        </w:p>
                      </w:txbxContent>
                    </v:textbox>
                  </v:shape>
                  <v:shape id="Text Box 3185" o:spid="_x0000_s1041" type="#_x0000_t202" style="position:absolute;left:1620;top:2193;width:212;height: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eUxMUA&#10;AADdAAAADwAAAGRycy9kb3ducmV2LnhtbESPS4sCMRCE78L+h9ALexHN+GBYRqPILoIefYB7bCft&#10;ZHDSGSdRZ/+9EQSPRXV91TWdt7YSN2p86VjBoJ+AIM6dLrlQsN8te98gfEDWWDkmBf/kYT776Ewx&#10;0+7OG7ptQyEihH2GCkwIdSalzw1Z9H1XE0fv5BqLIcqmkLrBe4TbSg6TJJUWS44NBmv6MZSft1cb&#10;37Cjk7n8usOgXq5Xf8F2i+PuqtTXZ7uYgAjUhvfxK73SCkbpcAzPNREB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l5TExQAAAN0AAAAPAAAAAAAAAAAAAAAAAJgCAABkcnMv&#10;ZG93bnJldi54bWxQSwUGAAAAAAQABAD1AAAAigMAAAAA&#10;" filled="f" fillcolor="#bbe0e3" stroked="f">
                    <v:textbox inset=".72008mm,.36006mm,.72008mm,.36006mm">
                      <w:txbxContent>
                        <w:p w:rsidR="009C003E" w:rsidRPr="00444446" w:rsidRDefault="009C003E" w:rsidP="00444446">
                          <w:pPr>
                            <w:autoSpaceDE w:val="0"/>
                            <w:autoSpaceDN w:val="0"/>
                            <w:adjustRightInd w:val="0"/>
                            <w:rPr>
                              <w:rFonts w:ascii="Arial" w:hAnsi="Arial" w:cs="Arial"/>
                              <w:color w:val="000000"/>
                              <w:sz w:val="11"/>
                              <w:szCs w:val="36"/>
                            </w:rPr>
                          </w:pPr>
                          <w:r w:rsidRPr="00444446">
                            <w:rPr>
                              <w:rFonts w:ascii="Arial" w:hAnsi="Arial" w:cs="Arial"/>
                              <w:color w:val="000000"/>
                              <w:sz w:val="11"/>
                              <w:szCs w:val="36"/>
                            </w:rPr>
                            <w:t>E</w:t>
                          </w:r>
                        </w:p>
                      </w:txbxContent>
                    </v:textbox>
                  </v:shape>
                </v:group>
                <v:group id="Group 3186" o:spid="_x0000_s1042" style="position:absolute;left:43;width:6191;height:3505" coordorigin="2530,1629" coordsize="1374,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Oi0svFAAAA3QAA&#10;AA8AAAAAAAAAAAAAAAAAqgIAAGRycy9kb3ducmV2LnhtbFBLBQYAAAAABAAEAPoAAACcAwAAAAA=&#10;">
                  <v:shape id="Freeform 3187" o:spid="_x0000_s1043" style="position:absolute;left:2544;top:1710;width:1350;height:654;visibility:visible;mso-wrap-style:square;v-text-anchor:top" coordsize="1350,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YEV8MA&#10;AADdAAAADwAAAGRycy9kb3ducmV2LnhtbESPX2vCQBDE3wt+h2OFvtWLfwgaPUUsluJbVXxecmsS&#10;zO2F3NbEb98ThD4OM/MbZrXpXa3u1IbKs4HxKAFFnHtbcWHgfNp/zEEFQbZYeyYDDwqwWQ/eVphZ&#10;3/EP3Y9SqAjhkKGBUqTJtA55SQ7DyDfE0bv61qFE2RbatthFuKv1JElS7bDiuFBiQ7uS8tvx1xng&#10;x9b1NOsWB5bb59epW1xSJ8a8D/vtEpRQL//hV/vbGpimkxSeb+IT0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YEV8MAAADdAAAADwAAAAAAAAAAAAAAAACYAgAAZHJzL2Rv&#10;d25yZXYueG1sUEsFBgAAAAAEAAQA9QAAAIgDAAAAAA==&#10;" path="m666,l,654r1350,l666,xe" filled="f" fillcolor="#bbe0e3">
                    <v:path arrowok="t" o:connecttype="custom" o:connectlocs="666,0;0,654;1350,654;666,0" o:connectangles="0,0,0,0"/>
                  </v:shape>
                  <v:shape id="Freeform 3188" o:spid="_x0000_s1044" style="position:absolute;left:2994;top:1716;width:214;height:462;visibility:visible;mso-wrap-style:square;v-text-anchor:top" coordsize="214,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YrhcUA&#10;AADdAAAADwAAAGRycy9kb3ducmV2LnhtbESPUWvCMBSF3wX/Q7jC3jTRMStdo4yBo0+D6X7AXXLX&#10;1jY3XZNp/ffLQPDxcM75DqfYja4TZxpC41nDcqFAEBtvG640fB738w2IEJEtdp5Jw5UC7LbTSYG5&#10;9Rf+oPMhViJBOOSooY6xz6UMpiaHYeF74uR9+8FhTHKopB3wkuCukyul1tJhw2mhxp5eazLt4ddp&#10;eHsyfVT77vSz+XpHUzqVXctW64fZ+PIMItIY7+Fbu7QaHterDP7fpCc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iuFxQAAAN0AAAAPAAAAAAAAAAAAAAAAAJgCAABkcnMv&#10;ZG93bnJldi54bWxQSwUGAAAAAAQABAD1AAAAigMAAAAA&#10;" path="m214,l,462e" filled="f">
                    <v:path arrowok="t" o:connecttype="custom" o:connectlocs="214,0;0,462" o:connectangles="0,0"/>
                  </v:shape>
                  <v:shape id="Freeform 3189" o:spid="_x0000_s1045" style="position:absolute;left:3212;top:1714;width:184;height:458;visibility:visible;mso-wrap-style:square;v-text-anchor:top" coordsize="184,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SaUMIA&#10;AADdAAAADwAAAGRycy9kb3ducmV2LnhtbERPy2rCQBTdC/7DcIXudKKBEKKjlIJgF6U0Fd1eMzcP&#10;zdwJmTFJ/76zKHR5OO/dYTKtGKh3jWUF61UEgriwuuFKwfn7uExBOI+ssbVMCn7IwWE/n+0w03bk&#10;LxpyX4kQwi5DBbX3XSalK2oy6Fa2Iw5caXuDPsC+krrHMYSbVm6iKJEGGw4NNXb0VlPxyJ9GQZSU&#10;1Lzfb2vvPi7p9bPkZ3yOlXpZTK9bEJ4m/y/+c5+0gjjZhLnhTXg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RJpQwgAAAN0AAAAPAAAAAAAAAAAAAAAAAJgCAABkcnMvZG93&#10;bnJldi54bWxQSwUGAAAAAAQABAD1AAAAhwMAAAAA&#10;" path="m,l184,458e" filled="f">
                    <v:path arrowok="t" o:connecttype="custom" o:connectlocs="0,0;184,458" o:connectangles="0,0"/>
                  </v:shape>
                  <v:oval id="Oval 3190" o:spid="_x0000_s1046" style="position:absolute;left:2980;top:2160;width:30;height: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xW8sUA&#10;AADdAAAADwAAAGRycy9kb3ducmV2LnhtbESP3WrCQBSE7wu+w3KE3tWNtvgTXUVEsRdV1PgAh+wx&#10;CWbPht01pm/fLRR6OczMN8xi1ZlatOR8ZVnBcJCAIM6trrhQcM12b1MQPiBrrC2Tgm/ysFr2XhaY&#10;avvkM7WXUIgIYZ+igjKEJpXS5yUZ9APbEEfvZp3BEKUrpHb4jHBTy1GSjKXBiuNCiQ1tSsrvl4dR&#10;kA3xw7gjbR+njIvDftNOvyY3pV773XoOIlAX/sN/7U+t4H08msHvm/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TFbyxQAAAN0AAAAPAAAAAAAAAAAAAAAAAJgCAABkcnMv&#10;ZG93bnJldi54bWxQSwUGAAAAAAQABAD1AAAAigMAAAAA&#10;" fillcolor="#bbe0e3"/>
                  <v:oval id="Oval 3191" o:spid="_x0000_s1047" style="position:absolute;left:3384;top:2160;width:30;height: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9pssEA&#10;AADdAAAADwAAAGRycy9kb3ducmV2LnhtbERPy4rCMBTdD/gP4QruxtQHKtUoIjM4C0fU+gGX5toW&#10;m5uSxNr5e7MQZnk479WmM7VoyfnKsoLRMAFBnFtdcaHgmn1/LkD4gKyxtkwK/sjDZt37WGGq7ZPP&#10;1F5CIWII+xQVlCE0qZQ+L8mgH9qGOHI36wyGCF0htcNnDDe1HCfJTBqsODaU2NCupPx+eRgF2Qin&#10;xh3p63HKuPjd79rFYX5TatDvtksQgbrwL367f7SCyWwS98c38Qn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vabLBAAAA3QAAAA8AAAAAAAAAAAAAAAAAmAIAAGRycy9kb3du&#10;cmV2LnhtbFBLBQYAAAAABAAEAPUAAACGAwAAAAA=&#10;" fillcolor="#bbe0e3"/>
                  <v:oval id="Oval 3192" o:spid="_x0000_s1048" style="position:absolute;left:3194;top:1700;width:30;height: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MKcUA&#10;AADdAAAADwAAAGRycy9kb3ducmV2LnhtbESP0WrCQBRE34X+w3IF3+omVaykrlKkUh+sWNMPuGSv&#10;STB7N+yuMf17VxB8HGbmDLNY9aYRHTlfW1aQjhMQxIXVNZcK/vLN6xyED8gaG8uk4J88rJYvgwVm&#10;2l75l7pjKEWEsM9QQRVCm0npi4oM+rFtiaN3ss5giNKVUju8Rrhp5FuSzKTBmuNChS2tKyrOx4tR&#10;kKc4NW5PX5dDzuXP97qb795PSo2G/ecHiEB9eIYf7a1WMJlNUri/iU9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48wpxQAAAN0AAAAPAAAAAAAAAAAAAAAAAJgCAABkcnMv&#10;ZG93bnJldi54bWxQSwUGAAAAAAQABAD1AAAAigMAAAAA&#10;" fillcolor="#bbe0e3"/>
                  <v:oval id="Oval 3193" o:spid="_x0000_s1049" style="position:absolute;left:2530;top:2350;width:30;height: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FSXsUA&#10;AADdAAAADwAAAGRycy9kb3ducmV2LnhtbESP0WrCQBRE3wv+w3IF3+pGLSrRVUQU+9CKGj/gkr0m&#10;wezdsLvG+PfdQqGPw8ycYZbrztSiJecrywpGwwQEcW51xYWCa7Z/n4PwAVljbZkUvMjDetV7W2Kq&#10;7ZPP1F5CISKEfYoKyhCaVEqfl2TQD21DHL2bdQZDlK6Q2uEzwk0tx0kylQYrjgslNrQtKb9fHkZB&#10;NsIP4460e5wyLr4P23b+NbspNeh3mwWIQF34D/+1P7WCyXQyht838Qn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MVJexQAAAN0AAAAPAAAAAAAAAAAAAAAAAJgCAABkcnMv&#10;ZG93bnJldi54bWxQSwUGAAAAAAQABAD1AAAAigMAAAAA&#10;" fillcolor="#bbe0e3"/>
                  <v:oval id="Oval 3194" o:spid="_x0000_s1050" style="position:absolute;left:3874;top:2344;width:30;height: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33xcUA&#10;AADdAAAADwAAAGRycy9kb3ducmV2LnhtbESP0WrCQBRE3wX/YbmCb3VjU1Siq4hU2oe2VOMHXLLX&#10;JJi9G3bXmP59VxB8HGbmDLPa9KYRHTlfW1YwnSQgiAuray4VnPL9ywKED8gaG8uk4I88bNbDwQoz&#10;bW98oO4YShEh7DNUUIXQZlL6oiKDfmJb4uidrTMYonSl1A5vEW4a+ZokM2mw5rhQYUu7iorL8WoU&#10;5FN8M+6H3q+/OZffH7tu8TU/KzUe9dsliEB9eIYf7U+tIJ2lKdzfxCc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fffFxQAAAN0AAAAPAAAAAAAAAAAAAAAAAJgCAABkcnMv&#10;ZG93bnJldi54bWxQSwUGAAAAAAQABAD1AAAAigMAAAAA&#10;" fillcolor="#bbe0e3"/>
                  <v:shape id="Text Box 3195" o:spid="_x0000_s1051" type="#_x0000_t202" style="position:absolute;left:2616;top:2177;width:212;height: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4CGcQA&#10;AADdAAAADwAAAGRycy9kb3ducmV2LnhtbESPQYvCMBCF74L/IYzgRTTVLiLVKLIiuEd1QY9jMzbF&#10;ZtJtotZ/vxEW9vh48743b7FqbSUe1PjSsYLxKAFBnDtdcqHg+7gdzkD4gKyxckwKXuRhtex2Fphp&#10;9+Q9PQ6hEBHCPkMFJoQ6k9Lnhiz6kauJo3d1jcUQZVNI3eAzwm0lJ0kylRZLjg0Ga/o0lN8Odxvf&#10;sOnV/GzcaVxvv3bnYAfF5XhXqt9r13MQgdrwf/yX3mkF6TT9gPeaiA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OAhnEAAAA3QAAAA8AAAAAAAAAAAAAAAAAmAIAAGRycy9k&#10;b3ducmV2LnhtbFBLBQYAAAAABAAEAPUAAACJAwAAAAA=&#10;" filled="f" fillcolor="#bbe0e3" stroked="f">
                    <v:textbox inset=".72008mm,.36006mm,.72008mm,.36006mm">
                      <w:txbxContent>
                        <w:p w:rsidR="009C003E" w:rsidRPr="00444446" w:rsidRDefault="009C003E" w:rsidP="00444446">
                          <w:pPr>
                            <w:autoSpaceDE w:val="0"/>
                            <w:autoSpaceDN w:val="0"/>
                            <w:adjustRightInd w:val="0"/>
                            <w:rPr>
                              <w:rFonts w:ascii="Arial" w:hAnsi="Arial" w:cs="Arial"/>
                              <w:color w:val="000000"/>
                              <w:sz w:val="11"/>
                              <w:szCs w:val="36"/>
                            </w:rPr>
                          </w:pPr>
                          <w:r w:rsidRPr="00444446">
                            <w:rPr>
                              <w:rFonts w:ascii="Arial" w:hAnsi="Arial" w:cs="Arial"/>
                              <w:color w:val="000000"/>
                              <w:sz w:val="11"/>
                              <w:szCs w:val="36"/>
                            </w:rPr>
                            <w:t>B</w:t>
                          </w:r>
                        </w:p>
                      </w:txbxContent>
                    </v:textbox>
                  </v:shape>
                  <v:shape id="Text Box 3196" o:spid="_x0000_s1052" type="#_x0000_t202" style="position:absolute;left:3600;top:2171;width:220;height: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KngsQA&#10;AADdAAAADwAAAGRycy9kb3ducmV2LnhtbESPQYvCMBCF74L/IYzgRTTVsiLVKLIiuEd1QY9jMzbF&#10;ZtJtotZ/vxEW9vh48743b7FqbSUe1PjSsYLxKAFBnDtdcqHg+7gdzkD4gKyxckwKXuRhtex2Fphp&#10;9+Q9PQ6hEBHCPkMFJoQ6k9Lnhiz6kauJo3d1jcUQZVNI3eAzwm0lJ0kylRZLjg0Ga/o0lN8Odxvf&#10;sOnV/GzcaVxvv3bnYAfF5XhXqt9r13MQgdrwf/yX3mkF6TT9gPeaiA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Cp4LEAAAA3QAAAA8AAAAAAAAAAAAAAAAAmAIAAGRycy9k&#10;b3ducmV2LnhtbFBLBQYAAAAABAAEAPUAAACJAwAAAAA=&#10;" filled="f" fillcolor="#bbe0e3" stroked="f">
                    <v:textbox inset=".72008mm,.36006mm,.72008mm,.36006mm">
                      <w:txbxContent>
                        <w:p w:rsidR="009C003E" w:rsidRPr="00444446" w:rsidRDefault="009C003E" w:rsidP="00444446">
                          <w:pPr>
                            <w:autoSpaceDE w:val="0"/>
                            <w:autoSpaceDN w:val="0"/>
                            <w:adjustRightInd w:val="0"/>
                            <w:rPr>
                              <w:rFonts w:ascii="Arial" w:hAnsi="Arial" w:cs="Arial"/>
                              <w:color w:val="000000"/>
                              <w:sz w:val="11"/>
                              <w:szCs w:val="36"/>
                            </w:rPr>
                          </w:pPr>
                          <w:r w:rsidRPr="00444446">
                            <w:rPr>
                              <w:rFonts w:ascii="Arial" w:hAnsi="Arial" w:cs="Arial"/>
                              <w:color w:val="000000"/>
                              <w:sz w:val="11"/>
                              <w:szCs w:val="36"/>
                            </w:rPr>
                            <w:t>C</w:t>
                          </w:r>
                        </w:p>
                      </w:txbxContent>
                    </v:textbox>
                  </v:shape>
                  <v:shape id="Text Box 3197" o:spid="_x0000_s1053" type="#_x0000_t202" style="position:absolute;left:2952;top:1629;width:212;height: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A59cYA&#10;AADdAAAADwAAAGRycy9kb3ducmV2LnhtbESPwWrDMBBE74X8g9hAL6WRU4MJbpRQUgLusU4gPW6t&#10;jWVqrRxLsZ2/jwqFHofZebOz3k62FQP1vnGsYLlIQBBXTjdcKzge9s8rED4ga2wdk4IbedhuZg9r&#10;zLUb+ZOGMtQiQtjnqMCE0OVS+sqQRb9wHXH0zq63GKLsa6l7HCPctvIlSTJpseHYYLCjnaHqp7za&#10;+IZNz+by7k7Lbv9RfAX7VH8frko9zqe3VxCBpvB//JcutII0SzP4XRMR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A59cYAAADdAAAADwAAAAAAAAAAAAAAAACYAgAAZHJz&#10;L2Rvd25yZXYueG1sUEsFBgAAAAAEAAQA9QAAAIsDAAAAAA==&#10;" filled="f" fillcolor="#bbe0e3" stroked="f">
                    <v:textbox inset=".72008mm,.36006mm,.72008mm,.36006mm">
                      <w:txbxContent>
                        <w:p w:rsidR="009C003E" w:rsidRPr="00444446" w:rsidRDefault="009C003E" w:rsidP="00444446">
                          <w:pPr>
                            <w:autoSpaceDE w:val="0"/>
                            <w:autoSpaceDN w:val="0"/>
                            <w:adjustRightInd w:val="0"/>
                            <w:rPr>
                              <w:rFonts w:ascii="Arial" w:hAnsi="Arial" w:cs="Arial"/>
                              <w:color w:val="000000"/>
                              <w:sz w:val="11"/>
                              <w:szCs w:val="36"/>
                            </w:rPr>
                          </w:pPr>
                          <w:r w:rsidRPr="00444446">
                            <w:rPr>
                              <w:rFonts w:ascii="Arial" w:hAnsi="Arial" w:cs="Arial"/>
                              <w:color w:val="000000"/>
                              <w:sz w:val="11"/>
                              <w:szCs w:val="36"/>
                            </w:rPr>
                            <w:t>A</w:t>
                          </w:r>
                        </w:p>
                      </w:txbxContent>
                    </v:textbox>
                  </v:shape>
                  <v:shape id="Text Box 3198" o:spid="_x0000_s1054" type="#_x0000_t202" style="position:absolute;left:2888;top:2135;width:212;height: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ycbsYA&#10;AADdAAAADwAAAGRycy9kb3ducmV2LnhtbESPQWvCQBCF7wX/wzJCL0U3NqAldROkJaDHasEex+yY&#10;Dc3Oxuxq4r/vFgo9Pt68781bF6NtxY163zhWsJgnIIgrpxuuFXweytkLCB+QNbaOScGdPBT55GGN&#10;mXYDf9BtH2oRIewzVGBC6DIpfWXIop+7jjh6Z9dbDFH2tdQ9DhFuW/mcJEtpseHYYLCjN0PV9/5q&#10;4xs2PZvLuzsuunK3/Qr2qT4drko9TsfNK4hAY/g//ktvtYJ0ma7gd01E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ycbsYAAADdAAAADwAAAAAAAAAAAAAAAACYAgAAZHJz&#10;L2Rvd25yZXYueG1sUEsFBgAAAAAEAAQA9QAAAIsDAAAAAA==&#10;" filled="f" fillcolor="#bbe0e3" stroked="f">
                    <v:textbox inset=".72008mm,.36006mm,.72008mm,.36006mm">
                      <w:txbxContent>
                        <w:p w:rsidR="009C003E" w:rsidRPr="00444446" w:rsidRDefault="009C003E" w:rsidP="00444446">
                          <w:pPr>
                            <w:autoSpaceDE w:val="0"/>
                            <w:autoSpaceDN w:val="0"/>
                            <w:adjustRightInd w:val="0"/>
                            <w:rPr>
                              <w:rFonts w:ascii="Arial" w:hAnsi="Arial" w:cs="Arial"/>
                              <w:color w:val="000000"/>
                              <w:sz w:val="11"/>
                              <w:szCs w:val="36"/>
                            </w:rPr>
                          </w:pPr>
                          <w:r w:rsidRPr="00444446">
                            <w:rPr>
                              <w:rFonts w:ascii="Arial" w:hAnsi="Arial" w:cs="Arial"/>
                              <w:color w:val="000000"/>
                              <w:sz w:val="11"/>
                              <w:szCs w:val="36"/>
                            </w:rPr>
                            <w:t>E</w:t>
                          </w:r>
                        </w:p>
                      </w:txbxContent>
                    </v:textbox>
                  </v:shape>
                  <v:shape id="Text Box 3199" o:spid="_x0000_s1055" type="#_x0000_t202" style="position:absolute;left:3300;top:2139;width:220;height: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MIHMUA&#10;AADdAAAADwAAAGRycy9kb3ducmV2LnhtbESPTWvCQBCG74L/YZmCF6kbDUhJXaVYBHv0A+xxmh2z&#10;odnZNLtq+u+dg+BxeOd95pnFqveNulIX68AGppMMFHEZbM2VgeNh8/oGKiZki01gMvBPEVbL4WCB&#10;hQ033tF1nyolEI4FGnAptYXWsXTkMU5CSyzZOXQek4xdpW2HN4H7Rs+ybK491iwXHLa0dlT+7i9e&#10;NHx+dn+f4TRtN1/b7+TH1c/hYszopf94B5WoT8/lR3trDeTzXHTlG0GAXt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AwgcxQAAAN0AAAAPAAAAAAAAAAAAAAAAAJgCAABkcnMv&#10;ZG93bnJldi54bWxQSwUGAAAAAAQABAD1AAAAigMAAAAA&#10;" filled="f" fillcolor="#bbe0e3" stroked="f">
                    <v:textbox inset=".72008mm,.36006mm,.72008mm,.36006mm">
                      <w:txbxContent>
                        <w:p w:rsidR="009C003E" w:rsidRPr="00444446" w:rsidRDefault="009C003E" w:rsidP="00444446">
                          <w:pPr>
                            <w:autoSpaceDE w:val="0"/>
                            <w:autoSpaceDN w:val="0"/>
                            <w:adjustRightInd w:val="0"/>
                            <w:rPr>
                              <w:rFonts w:ascii="Arial" w:hAnsi="Arial" w:cs="Arial"/>
                              <w:color w:val="000000"/>
                              <w:sz w:val="11"/>
                              <w:szCs w:val="36"/>
                            </w:rPr>
                          </w:pPr>
                          <w:r w:rsidRPr="00444446">
                            <w:rPr>
                              <w:rFonts w:ascii="Arial" w:hAnsi="Arial" w:cs="Arial"/>
                              <w:color w:val="000000"/>
                              <w:sz w:val="11"/>
                              <w:szCs w:val="36"/>
                            </w:rPr>
                            <w:t>D</w:t>
                          </w:r>
                        </w:p>
                      </w:txbxContent>
                    </v:textbox>
                  </v:shape>
                </v:group>
                <w10:wrap type="square" side="left" anchory="line"/>
                <w10:anchorlock/>
              </v:group>
            </w:pict>
          </mc:Fallback>
        </mc:AlternateContent>
      </w:r>
      <w:r w:rsidR="00AD434F">
        <w:t>Kraevoy</w:t>
      </w:r>
      <w:r w:rsidR="00BD43FF">
        <w:t xml:space="preserve"> et al [2003] present the </w:t>
      </w:r>
      <w:r w:rsidR="00BD43FF" w:rsidRPr="00BE0384">
        <w:rPr>
          <w:i/>
        </w:rPr>
        <w:t>Matchmaker</w:t>
      </w:r>
      <w:r w:rsidR="00BD43FF">
        <w:t xml:space="preserve"> scheme for satisf</w:t>
      </w:r>
      <w:r w:rsidR="00BD43FF">
        <w:t>y</w:t>
      </w:r>
      <w:r w:rsidR="00BD43FF">
        <w:t xml:space="preserve">ing corresponding feature point constraints in </w:t>
      </w:r>
      <m:oMath>
        <m:r>
          <w:rPr>
            <w:rFonts w:ascii="Cambria Math" w:hAnsi="Cambria Math"/>
          </w:rPr>
          <m:t>D</m:t>
        </m:r>
      </m:oMath>
      <w:r w:rsidR="00BD43FF">
        <w:t xml:space="preserve"> and </w:t>
      </w:r>
      <m:oMath>
        <m:r>
          <w:rPr>
            <w:rFonts w:ascii="Cambria Math" w:hAnsi="Cambria Math"/>
          </w:rPr>
          <m:t>M</m:t>
        </m:r>
      </m:oMath>
      <w:r w:rsidR="00BF2B64">
        <w:t xml:space="preserve">.  </w:t>
      </w:r>
      <w:r w:rsidR="00E85AA6">
        <w:t>W</w:t>
      </w:r>
      <w:r w:rsidR="00BF2B64">
        <w:t xml:space="preserve">e extend their scheme </w:t>
      </w:r>
      <w:r w:rsidR="00E85AA6">
        <w:t xml:space="preserve">to form a corresponding </w:t>
      </w:r>
      <w:r w:rsidR="00F81B38">
        <w:t>graph</w:t>
      </w:r>
      <w:r w:rsidR="00E85AA6">
        <w:t xml:space="preserve"> of </w:t>
      </w:r>
      <w:r w:rsidR="00CC0868">
        <w:t>paths</w:t>
      </w:r>
      <w:r w:rsidR="00E85AA6">
        <w:t xml:space="preserve"> on two surfaces</w:t>
      </w:r>
      <w:r w:rsidR="005E5A48">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oMath>
      <w:r w:rsidR="00E85AA6">
        <w:t xml:space="preserve"> of arbitrary genus</w:t>
      </w:r>
      <w:r w:rsidR="003743C0">
        <w:t xml:space="preserve"> </w:t>
      </w:r>
      <m:oMath>
        <m:r>
          <w:rPr>
            <w:rFonts w:ascii="Cambria Math" w:hAnsi="Cambria Math"/>
          </w:rPr>
          <m:t>g</m:t>
        </m:r>
      </m:oMath>
      <w:r w:rsidR="00E85AA6">
        <w:t>, possibly with bound</w:t>
      </w:r>
      <w:proofErr w:type="spellStart"/>
      <w:r w:rsidR="00E85AA6">
        <w:t>a</w:t>
      </w:r>
      <w:r w:rsidR="00E85AA6">
        <w:t>ries</w:t>
      </w:r>
      <w:proofErr w:type="spellEnd"/>
      <w:r w:rsidR="00E85AA6">
        <w:t>.</w:t>
      </w:r>
      <w:r w:rsidR="00BD43FF">
        <w:t xml:space="preserve"> To guarantee the successful termination of the path insertion process, we </w:t>
      </w:r>
      <w:r w:rsidR="00A3567F">
        <w:t xml:space="preserve">impose ordering constraints on the neighbors of a feature vertex, and we </w:t>
      </w:r>
      <w:r w:rsidR="00BD43FF">
        <w:t>trace a spanning tree and</w:t>
      </w:r>
      <w:r w:rsidR="005E5A48">
        <w:t xml:space="preserve"> </w:t>
      </w:r>
      <m:oMath>
        <m:r>
          <w:rPr>
            <w:rFonts w:ascii="Cambria Math" w:hAnsi="Cambria Math"/>
          </w:rPr>
          <m:t>2g</m:t>
        </m:r>
      </m:oMath>
      <w:r w:rsidR="00BD43FF">
        <w:t xml:space="preserve"> non-separating cycles before c</w:t>
      </w:r>
      <w:proofErr w:type="spellStart"/>
      <w:r w:rsidR="00A3567F">
        <w:t>ompleting</w:t>
      </w:r>
      <w:proofErr w:type="spellEnd"/>
      <w:r w:rsidR="00A3567F">
        <w:t xml:space="preserve"> the full graph.</w:t>
      </w:r>
      <w:r w:rsidR="008064BB">
        <w:t xml:space="preserve">  Consistent neighbor ordering is necessary</w:t>
      </w:r>
      <w:r w:rsidR="00834965">
        <w:t xml:space="preserve"> to avoid </w:t>
      </w:r>
      <w:r w:rsidR="008064BB" w:rsidRPr="00E474E7">
        <w:t xml:space="preserve">partial graphs </w:t>
      </w:r>
      <w:r w:rsidR="00834965">
        <w:t>that are</w:t>
      </w:r>
      <w:r w:rsidR="008064BB" w:rsidRPr="00E474E7">
        <w:t xml:space="preserve"> impossible to </w:t>
      </w:r>
      <w:r w:rsidR="008064BB">
        <w:t xml:space="preserve">complete, as shown </w:t>
      </w:r>
      <w:r w:rsidR="00834965">
        <w:t>on the right (</w:t>
      </w:r>
      <w:r w:rsidR="008064BB" w:rsidRPr="00E474E7">
        <w:t xml:space="preserve">if </w:t>
      </w:r>
      <m:oMath>
        <m:r>
          <w:rPr>
            <w:rFonts w:ascii="Cambria Math" w:hAnsi="Cambria Math"/>
          </w:rPr>
          <m:t>D</m:t>
        </m:r>
      </m:oMath>
      <w:r w:rsidR="008064BB" w:rsidRPr="00E474E7">
        <w:t xml:space="preserve"> and </w:t>
      </w:r>
      <m:oMath>
        <m:r>
          <w:rPr>
            <w:rFonts w:ascii="Cambria Math" w:hAnsi="Cambria Math"/>
          </w:rPr>
          <m:t>E</m:t>
        </m:r>
      </m:oMath>
      <w:r w:rsidR="008064BB" w:rsidRPr="00E474E7">
        <w:t xml:space="preserve"> link to the same base vertex </w:t>
      </w:r>
      <m:oMath>
        <m:r>
          <w:rPr>
            <w:rFonts w:ascii="Cambria Math" w:hAnsi="Cambria Math"/>
          </w:rPr>
          <m:t>B</m:t>
        </m:r>
      </m:oMath>
      <w:r w:rsidR="008064BB" w:rsidRPr="00E474E7">
        <w:t xml:space="preserve"> or </w:t>
      </w:r>
      <m:oMath>
        <m:r>
          <w:rPr>
            <w:rFonts w:ascii="Cambria Math" w:hAnsi="Cambria Math"/>
          </w:rPr>
          <m:t>C</m:t>
        </m:r>
      </m:oMath>
      <w:r w:rsidR="008064BB">
        <w:t>,</w:t>
      </w:r>
      <w:r w:rsidR="008064BB" w:rsidRPr="00E474E7">
        <w:t xml:space="preserve"> this will result in flipped tria</w:t>
      </w:r>
      <w:r w:rsidR="008064BB" w:rsidRPr="00E474E7">
        <w:t>n</w:t>
      </w:r>
      <w:r w:rsidR="008064BB">
        <w:t>gles;</w:t>
      </w:r>
      <w:r w:rsidR="008064BB" w:rsidRPr="00E474E7">
        <w:t xml:space="preserve"> if they link to different ones</w:t>
      </w:r>
      <w:r w:rsidR="008064BB">
        <w:t>,</w:t>
      </w:r>
      <w:r w:rsidR="008064BB" w:rsidRPr="00E474E7">
        <w:t xml:space="preserve"> edges will cross.)</w:t>
      </w:r>
    </w:p>
    <w:p w:rsidR="00BD7C01" w:rsidRDefault="00BD7C01" w:rsidP="00BD7C01">
      <w:pPr>
        <w:pStyle w:val="BodyText"/>
      </w:pPr>
      <w:r>
        <w:t>An important limitation of planar parametrization is that repr</w:t>
      </w:r>
      <w:r>
        <w:t>e</w:t>
      </w:r>
      <w:r>
        <w:t>senting an entire surface requires that it be cut into one or more disk-like charts, where each chart is parametrized independently.  Some techniques cut the surface into a s</w:t>
      </w:r>
      <w:r w:rsidR="0079028E">
        <w:t>ingle chart [e.g. Gu et al 2002;</w:t>
      </w:r>
      <w:r>
        <w:t xml:space="preserve"> Sheffer et al 2002</w:t>
      </w:r>
      <w:r w:rsidR="0079028E">
        <w:t>;</w:t>
      </w:r>
      <w:r>
        <w:t xml:space="preserve"> Sorkine et al 2002], while others cut it into an atlas of charts [e.g. Maillot et al 1993</w:t>
      </w:r>
      <w:r w:rsidR="0079028E">
        <w:t>;</w:t>
      </w:r>
      <w:r>
        <w:t xml:space="preserve"> Sander et al 2001</w:t>
      </w:r>
      <w:r w:rsidR="0079028E">
        <w:t>;</w:t>
      </w:r>
      <w:r>
        <w:t xml:space="preserve"> Levy et al 2002</w:t>
      </w:r>
      <w:r w:rsidR="00CE2498">
        <w:t>; Gu and Yau 2003</w:t>
      </w:r>
      <w:r>
        <w:t xml:space="preserve">].  In either case, the cuts break the continuity of the parametrization, making it difficult to use a planar parametrization approach to construct a continuous map between two </w:t>
      </w:r>
      <w:r w:rsidRPr="00162BBA">
        <w:rPr>
          <w:i/>
        </w:rPr>
        <w:t>different</w:t>
      </w:r>
      <w:r>
        <w:t xml:space="preserve"> surfaces, since their cut structures differ.</w:t>
      </w:r>
    </w:p>
    <w:p w:rsidR="00BD7C01" w:rsidRDefault="00BD7C01" w:rsidP="00BD7C01">
      <w:pPr>
        <w:pStyle w:val="BodyText"/>
      </w:pPr>
      <w:r w:rsidRPr="00EA4FF5">
        <w:rPr>
          <w:b/>
        </w:rPr>
        <w:t>Spherical parametrization.</w:t>
      </w:r>
      <w:r w:rsidRPr="004B11CF">
        <w:t xml:space="preserve">  </w:t>
      </w:r>
      <w:r>
        <w:t xml:space="preserve">By letting the surface domain </w:t>
      </w:r>
      <m:oMath>
        <m:r>
          <w:rPr>
            <w:rFonts w:ascii="Cambria Math" w:hAnsi="Cambria Math"/>
          </w:rPr>
          <m:t>D</m:t>
        </m:r>
      </m:oMath>
      <w:r>
        <w:t xml:space="preserve"> be the unit sphere </w:t>
      </w:r>
      <m:oMath>
        <m:r>
          <w:rPr>
            <w:rFonts w:ascii="Cambria Math" w:hAnsi="Cambria Math"/>
          </w:rPr>
          <m:t>S</m:t>
        </m:r>
      </m:oMath>
      <w:r>
        <w:t>,  one can directly parametrize a closed genus-zero surface without any cuts.  Examples of spherical parametr</w:t>
      </w:r>
      <w:proofErr w:type="spellStart"/>
      <w:r>
        <w:t>i</w:t>
      </w:r>
      <w:r>
        <w:t>zation</w:t>
      </w:r>
      <w:proofErr w:type="spellEnd"/>
      <w:r>
        <w:t xml:space="preserve"> methods include [Haker et al 2000</w:t>
      </w:r>
      <w:r w:rsidR="0079028E">
        <w:t>;</w:t>
      </w:r>
      <w:r>
        <w:t xml:space="preserve"> Alexa 2002</w:t>
      </w:r>
      <w:r w:rsidR="0079028E">
        <w:t>;</w:t>
      </w:r>
      <w:r w:rsidR="0038224A">
        <w:t xml:space="preserve"> </w:t>
      </w:r>
      <w:r>
        <w:t>Gotsman et al 2003</w:t>
      </w:r>
      <w:r w:rsidR="0079028E">
        <w:t>;</w:t>
      </w:r>
      <w:r>
        <w:t xml:space="preserve"> Praun and Hoppe 2003].</w:t>
      </w:r>
    </w:p>
    <w:p w:rsidR="00BD7C01" w:rsidRDefault="00BD7C01" w:rsidP="00BD7C01">
      <w:pPr>
        <w:pStyle w:val="BodyText"/>
      </w:pPr>
      <w:r w:rsidRPr="00C3167F">
        <w:rPr>
          <w:b/>
        </w:rPr>
        <w:t>Simplicial parametrization.</w:t>
      </w:r>
      <w:r>
        <w:t xml:space="preserve">  Another approach lets the domain </w:t>
      </w:r>
      <m:oMath>
        <m:r>
          <w:rPr>
            <w:rFonts w:ascii="Cambria Math" w:hAnsi="Cambria Math"/>
          </w:rPr>
          <m:t>D</m:t>
        </m:r>
      </m:oMath>
      <w:r>
        <w:t xml:space="preserve"> be a coarse base mesh.  The surface is partitioned into triang</w:t>
      </w:r>
      <w:proofErr w:type="spellStart"/>
      <w:r>
        <w:t>u</w:t>
      </w:r>
      <w:r>
        <w:t>lar</w:t>
      </w:r>
      <w:proofErr w:type="spellEnd"/>
      <w:r>
        <w:t xml:space="preserve"> regions that are mapped respectively to faces of </w:t>
      </w:r>
      <m:oMath>
        <m:r>
          <w:rPr>
            <w:rFonts w:ascii="Cambria Math" w:hAnsi="Cambria Math"/>
          </w:rPr>
          <m:t>D</m:t>
        </m:r>
      </m:oMath>
      <w:r>
        <w:t xml:space="preserve"> [e.g. Eck et al 1995</w:t>
      </w:r>
      <w:r w:rsidR="00601330">
        <w:t>;</w:t>
      </w:r>
      <w:r>
        <w:t xml:space="preserve"> Lee et al 1998</w:t>
      </w:r>
      <w:r w:rsidR="00601330">
        <w:t>;</w:t>
      </w:r>
      <w:r>
        <w:t xml:space="preserve"> Guskov</w:t>
      </w:r>
      <w:r w:rsidR="00A3567F">
        <w:t xml:space="preserve"> et al 2000</w:t>
      </w:r>
      <w:r w:rsidR="00601330">
        <w:t>;</w:t>
      </w:r>
      <w:r w:rsidR="00A3567F">
        <w:t xml:space="preserve"> Praun et al 2001].</w:t>
      </w:r>
    </w:p>
    <w:p w:rsidR="00BD7C01" w:rsidRDefault="00BD7C01" w:rsidP="00BD7C01">
      <w:pPr>
        <w:pStyle w:val="BodyText"/>
      </w:pPr>
      <w:r>
        <w:t xml:space="preserve">The challenge in simplicial parametrization is that it is difficult to globally optimize the parametrization.  </w:t>
      </w:r>
      <w:r w:rsidR="00A3567F">
        <w:t>Whereas</w:t>
      </w:r>
      <w:r w:rsidR="00E412C4">
        <w:t xml:space="preserve"> planar and spherical domains are smooth</w:t>
      </w:r>
      <w:r w:rsidR="00A3567F" w:rsidRPr="00A3567F">
        <w:t xml:space="preserve"> </w:t>
      </w:r>
      <w:r w:rsidR="00A3567F">
        <w:t>everywhere</w:t>
      </w:r>
      <w:r w:rsidR="00E412C4">
        <w:t>, simplicial domain</w:t>
      </w:r>
      <w:r w:rsidR="00A3567F">
        <w:t>s</w:t>
      </w:r>
      <w:r w:rsidR="00E412C4">
        <w:t xml:space="preserve"> ha</w:t>
      </w:r>
      <w:r w:rsidR="00A3567F">
        <w:t>ve</w:t>
      </w:r>
      <w:r w:rsidR="00E412C4">
        <w:t xml:space="preserve"> sharp edges and vertices.</w:t>
      </w:r>
      <w:r w:rsidR="007F3FDB">
        <w:t xml:space="preserve">  Since </w:t>
      </w:r>
      <w:r w:rsidR="00246E44">
        <w:t xml:space="preserve">the whole domain </w:t>
      </w:r>
      <w:r w:rsidR="007F3FDB">
        <w:t xml:space="preserve">cannot </w:t>
      </w:r>
      <w:r w:rsidR="00246E44">
        <w:t xml:space="preserve">be </w:t>
      </w:r>
      <w:r w:rsidR="007F3FDB">
        <w:t>simultaneously “unfold</w:t>
      </w:r>
      <w:r w:rsidR="00246E44">
        <w:t>ed</w:t>
      </w:r>
      <w:r w:rsidR="007F3FDB">
        <w:t xml:space="preserve">”, most methods </w:t>
      </w:r>
      <w:r w:rsidR="001A7A92">
        <w:t xml:space="preserve">iteratively </w:t>
      </w:r>
      <w:r w:rsidR="007F3FDB">
        <w:t xml:space="preserve">apply a </w:t>
      </w:r>
      <w:r w:rsidR="003A3232">
        <w:t xml:space="preserve">linear </w:t>
      </w:r>
      <w:r w:rsidR="000F7B33">
        <w:t>relaxation</w:t>
      </w:r>
      <w:r w:rsidR="007F3FDB">
        <w:t xml:space="preserve"> to a small gro</w:t>
      </w:r>
      <w:r w:rsidR="001A7A92">
        <w:t xml:space="preserve">up of adjacent faces.  For example, </w:t>
      </w:r>
      <w:r>
        <w:t>Eck et al [1995] iteratively unfold a pair of adjacent domain faces and reparametrize the surface neighborhood over the resulting quadrilateral.</w:t>
      </w:r>
      <w:r w:rsidR="00CD721B">
        <w:t xml:space="preserve"> </w:t>
      </w:r>
      <w:r>
        <w:t>Guskov et al [2000] perform local reparametriz</w:t>
      </w:r>
      <w:r>
        <w:t>a</w:t>
      </w:r>
      <w:r>
        <w:t xml:space="preserve">tions over 1-ring </w:t>
      </w:r>
      <w:r w:rsidR="00A3567F">
        <w:t xml:space="preserve">vertex </w:t>
      </w:r>
      <w:r>
        <w:t xml:space="preserve">neighborhoods, with the advantage that the images of </w:t>
      </w:r>
      <w:r w:rsidR="00CD721B">
        <w:t xml:space="preserve">domain </w:t>
      </w:r>
      <w:r>
        <w:t>vertices can shift over the surface.</w:t>
      </w:r>
    </w:p>
    <w:p w:rsidR="00BD7C01" w:rsidRDefault="00E412C4" w:rsidP="00BD7C01">
      <w:pPr>
        <w:pStyle w:val="BodyText"/>
      </w:pPr>
      <w:r>
        <w:t>Rather than</w:t>
      </w:r>
      <w:r w:rsidR="00BD7C01">
        <w:t xml:space="preserve"> </w:t>
      </w:r>
      <w:r>
        <w:t>iteratively</w:t>
      </w:r>
      <w:r w:rsidR="00BD7C01">
        <w:t xml:space="preserve"> optimizing local neighborhoods, Khod</w:t>
      </w:r>
      <w:r w:rsidR="00BD7C01">
        <w:t>a</w:t>
      </w:r>
      <w:r w:rsidR="00BD7C01">
        <w:t>kovsky et al [2003] set up a global system where the mesh edges spanning adjacent domain faces are treated as if the two faces were locally unfolded into a plane.  Solving the global system provides much faster convergence.  Unfortunately</w:t>
      </w:r>
      <w:r w:rsidR="00FE708B">
        <w:t>,</w:t>
      </w:r>
      <w:r w:rsidR="00BD7C01">
        <w:t xml:space="preserve"> the </w:t>
      </w:r>
      <w:r w:rsidR="00FE708B">
        <w:t xml:space="preserve">domain vertices are fixed during the </w:t>
      </w:r>
      <w:r w:rsidR="00BD7C01">
        <w:t>global system</w:t>
      </w:r>
      <w:r w:rsidR="00FE708B">
        <w:t xml:space="preserve">, and must be relaxed separately using traditional 1-ring </w:t>
      </w:r>
      <w:r w:rsidR="00BD7C01">
        <w:t xml:space="preserve"> </w:t>
      </w:r>
      <w:r w:rsidR="00FE708B">
        <w:t>relaxation.</w:t>
      </w:r>
    </w:p>
    <w:p w:rsidR="001A43CE" w:rsidRDefault="001A43CE" w:rsidP="006D1556">
      <w:pPr>
        <w:pStyle w:val="BodyText"/>
      </w:pPr>
      <w:r>
        <w:t xml:space="preserve">The inter-surface </w:t>
      </w:r>
      <w:r w:rsidR="00E412C4">
        <w:t>mapping</w:t>
      </w:r>
      <w:r>
        <w:t xml:space="preserve"> problem could be viewed as an i</w:t>
      </w:r>
      <w:r>
        <w:t>n</w:t>
      </w:r>
      <w:r>
        <w:t>stance of simplicial parametrization where the domain</w:t>
      </w:r>
      <w:r w:rsidR="005E5A48">
        <w:t xml:space="preserve"> </w:t>
      </w:r>
      <m:oMath>
        <m:r>
          <w:rPr>
            <w:rFonts w:ascii="Cambria Math" w:hAnsi="Cambria Math"/>
          </w:rPr>
          <m:t>D=</m:t>
        </m:r>
        <m:sSup>
          <m:sSupPr>
            <m:ctrlPr>
              <w:rPr>
                <w:rFonts w:ascii="Cambria Math" w:hAnsi="Cambria Math"/>
                <w:i/>
              </w:rPr>
            </m:ctrlPr>
          </m:sSupPr>
          <m:e>
            <m:r>
              <w:rPr>
                <w:rFonts w:ascii="Cambria Math" w:hAnsi="Cambria Math"/>
              </w:rPr>
              <m:t>M</m:t>
            </m:r>
          </m:e>
          <m:sup>
            <m:r>
              <w:rPr>
                <w:rFonts w:ascii="Cambria Math" w:hAnsi="Cambria Math"/>
              </w:rPr>
              <m:t>1</m:t>
            </m:r>
          </m:sup>
        </m:sSup>
      </m:oMath>
      <w:r>
        <w:t xml:space="preserve"> is an </w:t>
      </w:r>
      <w:r w:rsidR="00293400">
        <w:t>un</w:t>
      </w:r>
      <w:r>
        <w:t>usually complicated simplicial domain.  However, existing simplicial parametrization techniques are not applicable, because:</w:t>
      </w:r>
    </w:p>
    <w:p w:rsidR="001A43CE" w:rsidRDefault="001A43CE" w:rsidP="00CE2498">
      <w:pPr>
        <w:pStyle w:val="BodyText"/>
        <w:widowControl w:val="0"/>
      </w:pPr>
      <w:r>
        <w:t>(1) They require an initial correspondence from all vertices of</w:t>
      </w:r>
      <w:r w:rsidR="005E5A48">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t xml:space="preserve"> to surface</w:t>
      </w:r>
      <w:r w:rsidR="005E5A48">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t xml:space="preserve">, obtained by the </w:t>
      </w:r>
      <w:r w:rsidRPr="00530645">
        <w:rPr>
          <w:i/>
        </w:rPr>
        <w:t>construction</w:t>
      </w:r>
      <w:r>
        <w:t xml:space="preserve"> of</w:t>
      </w:r>
      <w:r w:rsidR="005E5A48">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t xml:space="preserve"> from</w:t>
      </w:r>
      <w:r w:rsidR="005E5A48">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t>.</w:t>
      </w:r>
    </w:p>
    <w:p w:rsidR="001A43CE" w:rsidRDefault="001A43CE" w:rsidP="00BB51D3">
      <w:pPr>
        <w:pStyle w:val="BodyText"/>
        <w:spacing w:after="40"/>
      </w:pPr>
      <w:r>
        <w:t xml:space="preserve">(2) Even with this initial correspondence, the techniques would converge too slowly due to the </w:t>
      </w:r>
      <w:r w:rsidR="007A4F7B">
        <w:t xml:space="preserve">high </w:t>
      </w:r>
      <w:r>
        <w:t>complexity of</w:t>
      </w:r>
      <w:r w:rsidR="005E5A48">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t>.</w:t>
      </w:r>
    </w:p>
    <w:p w:rsidR="001A43CE" w:rsidRDefault="001A43CE" w:rsidP="00FE708B">
      <w:pPr>
        <w:pStyle w:val="BodyText"/>
      </w:pPr>
      <w:r>
        <w:t>(3) Simplicial parametrization techniques ignore the geometry of surface</w:t>
      </w:r>
      <w:r w:rsidR="005E5A48">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t>, since they assume it to be an abstract dom</w:t>
      </w:r>
      <w:proofErr w:type="spellStart"/>
      <w:r>
        <w:t>ain</w:t>
      </w:r>
      <w:proofErr w:type="spellEnd"/>
      <w:r>
        <w:t>.</w:t>
      </w:r>
    </w:p>
    <w:p w:rsidR="00A704CF" w:rsidRDefault="00BA69C4" w:rsidP="00A704CF">
      <w:pPr>
        <w:pStyle w:val="BodyText"/>
      </w:pPr>
      <w:r w:rsidRPr="00BA69C4">
        <w:rPr>
          <w:b/>
        </w:rPr>
        <w:t xml:space="preserve">Inter-surface </w:t>
      </w:r>
      <w:r w:rsidR="00E412C4">
        <w:rPr>
          <w:b/>
        </w:rPr>
        <w:t>mapping</w:t>
      </w:r>
      <w:r w:rsidRPr="00BA69C4">
        <w:rPr>
          <w:b/>
        </w:rPr>
        <w:t>.</w:t>
      </w:r>
      <w:r>
        <w:t xml:space="preserve"> </w:t>
      </w:r>
      <w:r w:rsidR="001A43CE">
        <w:t xml:space="preserve"> </w:t>
      </w:r>
      <w:r w:rsidR="00A704CF">
        <w:t>Lee et al [1999] create an inter-surface map between two surfaces</w:t>
      </w:r>
      <w:r w:rsidR="005E5A48">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oMath>
      <w:r w:rsidR="00A704CF">
        <w:t xml:space="preserve"> by first constructing simplicial parametrizations</w:t>
      </w:r>
      <w:r w:rsidR="005E5A48">
        <w:t xml:space="preserve"> </w:t>
      </w:r>
      <m:oMath>
        <m:sSub>
          <m:sSubPr>
            <m:ctrlPr>
              <w:rPr>
                <w:rFonts w:ascii="Cambria Math" w:hAnsi="Cambria Math"/>
                <w:i/>
              </w:rPr>
            </m:ctrlPr>
          </m:sSubPr>
          <m:e>
            <m:r>
              <w:rPr>
                <w:rFonts w:ascii="Cambria Math" w:hAnsi="Cambria Math"/>
              </w:rPr>
              <m:t>ϕ</m:t>
            </m:r>
          </m:e>
          <m:sub>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sub>
        </m:sSub>
        <m:r>
          <w:rPr>
            <w:rFonts w:ascii="Cambria Math" w:hAnsi="Cambria Math"/>
          </w:rPr>
          <m:t>,</m:t>
        </m:r>
        <m:sSub>
          <m:sSubPr>
            <m:ctrlPr>
              <w:rPr>
                <w:rFonts w:ascii="Cambria Math" w:hAnsi="Cambria Math"/>
                <w:i/>
              </w:rPr>
            </m:ctrlPr>
          </m:sSubPr>
          <m:e>
            <m:r>
              <w:rPr>
                <w:rFonts w:ascii="Cambria Math" w:hAnsi="Cambria Math"/>
              </w:rPr>
              <m:t>ϕ</m:t>
            </m:r>
          </m:e>
          <m:sub>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sub>
        </m:sSub>
      </m:oMath>
      <w:r w:rsidR="00A704CF">
        <w:t>.  Because the domain meshes</w:t>
      </w:r>
      <w:r w:rsidR="005E5A48">
        <w:t xml:space="preserve"> </w:t>
      </w:r>
      <m:oMath>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2</m:t>
            </m:r>
          </m:sup>
        </m:sSup>
      </m:oMath>
      <w:r w:rsidR="00A704CF">
        <w:t xml:space="preserve"> are different, user assistance is required to f</w:t>
      </w:r>
      <w:proofErr w:type="spellStart"/>
      <w:r w:rsidR="00A704CF">
        <w:t>orm</w:t>
      </w:r>
      <w:proofErr w:type="spellEnd"/>
      <w:r w:rsidR="00A704CF">
        <w:t xml:space="preserve"> a good map between them, and this map construction is not robust.</w:t>
      </w:r>
    </w:p>
    <w:p w:rsidR="00A704CF" w:rsidRDefault="007C115D" w:rsidP="00BD7C01">
      <w:pPr>
        <w:pStyle w:val="BodyText"/>
      </w:pPr>
      <w:r>
        <w:t xml:space="preserve">To overcome this drawback, </w:t>
      </w:r>
      <w:r w:rsidR="00A704CF">
        <w:t>Praun et al [2001] develop a simpl</w:t>
      </w:r>
      <w:r w:rsidR="00A704CF">
        <w:t>i</w:t>
      </w:r>
      <w:r w:rsidR="00A704CF">
        <w:t xml:space="preserve">cial parametrization method in which the connectivity of the simplicial complex </w:t>
      </w:r>
      <m:oMath>
        <m:r>
          <w:rPr>
            <w:rFonts w:ascii="Cambria Math" w:hAnsi="Cambria Math"/>
          </w:rPr>
          <m:t>D</m:t>
        </m:r>
      </m:oMath>
      <w:r w:rsidR="00A704CF">
        <w:t xml:space="preserve"> can be specified a priori.  Given a genus-0 simplicial complex and desired images of each domain vertex on multiple surfaces, they construct </w:t>
      </w:r>
      <w:r w:rsidR="00A704CF">
        <w:rPr>
          <w:i/>
        </w:rPr>
        <w:t>consistent</w:t>
      </w:r>
      <w:r w:rsidR="00A704CF">
        <w:t xml:space="preserve"> parametrizations</w:t>
      </w:r>
      <w:r w:rsidR="005E5A48">
        <w:t xml:space="preserve"> </w:t>
      </w:r>
      <m:oMath>
        <m:sSub>
          <m:sSubPr>
            <m:ctrlPr>
              <w:rPr>
                <w:rFonts w:ascii="Cambria Math" w:hAnsi="Cambria Math"/>
                <w:i/>
              </w:rPr>
            </m:ctrlPr>
          </m:sSubPr>
          <m:e>
            <m:r>
              <w:rPr>
                <w:rFonts w:ascii="Cambria Math" w:hAnsi="Cambria Math"/>
              </w:rPr>
              <m:t>ϕ</m:t>
            </m:r>
          </m:e>
          <m:sub>
            <m:r>
              <w:rPr>
                <w:rFonts w:ascii="Cambria Math" w:hAnsi="Cambria Math"/>
              </w:rPr>
              <m:t>D→</m:t>
            </m:r>
            <m:sSup>
              <m:sSupPr>
                <m:ctrlPr>
                  <w:rPr>
                    <w:rFonts w:ascii="Cambria Math" w:hAnsi="Cambria Math"/>
                    <w:i/>
                  </w:rPr>
                </m:ctrlPr>
              </m:sSupPr>
              <m:e>
                <m:r>
                  <w:rPr>
                    <w:rFonts w:ascii="Cambria Math" w:hAnsi="Cambria Math"/>
                  </w:rPr>
                  <m:t>M</m:t>
                </m:r>
              </m:e>
              <m:sup>
                <m:r>
                  <w:rPr>
                    <w:rFonts w:ascii="Cambria Math" w:hAnsi="Cambria Math"/>
                  </w:rPr>
                  <m:t>1</m:t>
                </m:r>
              </m:sup>
            </m:sSup>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D→</m:t>
            </m:r>
            <m:sSup>
              <m:sSupPr>
                <m:ctrlPr>
                  <w:rPr>
                    <w:rFonts w:ascii="Cambria Math" w:hAnsi="Cambria Math"/>
                    <w:i/>
                  </w:rPr>
                </m:ctrlPr>
              </m:sSupPr>
              <m:e>
                <m:r>
                  <w:rPr>
                    <w:rFonts w:ascii="Cambria Math" w:hAnsi="Cambria Math"/>
                  </w:rPr>
                  <m:t>M</m:t>
                </m:r>
              </m:e>
              <m:sup>
                <m:r>
                  <w:rPr>
                    <w:rFonts w:ascii="Cambria Math" w:hAnsi="Cambria Math"/>
                  </w:rPr>
                  <m:t>2</m:t>
                </m:r>
              </m:sup>
            </m:sSup>
          </m:sub>
        </m:sSub>
      </m:oMath>
      <w:r w:rsidR="00A704CF">
        <w:t xml:space="preserve"> over the shared simplicial domain </w:t>
      </w:r>
      <m:oMath>
        <m:r>
          <w:rPr>
            <w:rFonts w:ascii="Cambria Math" w:hAnsi="Cambria Math"/>
          </w:rPr>
          <m:t>D</m:t>
        </m:r>
      </m:oMath>
      <w:r w:rsidR="00246E44">
        <w:t>.</w:t>
      </w:r>
    </w:p>
    <w:p w:rsidR="007A4F7B" w:rsidRDefault="007C115D" w:rsidP="00BD7C01">
      <w:pPr>
        <w:pStyle w:val="BodyText"/>
      </w:pPr>
      <w:r>
        <w:t xml:space="preserve">Both spherical </w:t>
      </w:r>
      <w:r w:rsidR="00CA233C">
        <w:t xml:space="preserve">parametrization </w:t>
      </w:r>
      <w:r>
        <w:t xml:space="preserve">and </w:t>
      </w:r>
      <w:r w:rsidR="00CA233C">
        <w:t xml:space="preserve">consistent </w:t>
      </w:r>
      <w:r>
        <w:t>simplicial par</w:t>
      </w:r>
      <w:r>
        <w:t>a</w:t>
      </w:r>
      <w:r>
        <w:t>metrization can</w:t>
      </w:r>
      <w:r w:rsidR="00DB7BD9">
        <w:t xml:space="preserve"> be used to</w:t>
      </w:r>
      <w:r>
        <w:t xml:space="preserve"> </w:t>
      </w:r>
      <w:r w:rsidR="0015037F">
        <w:t>create</w:t>
      </w:r>
      <w:r>
        <w:t xml:space="preserve"> a continuous map between two surfaces</w:t>
      </w:r>
      <w:r w:rsidR="005E5A48">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t xml:space="preserve"> and</w:t>
      </w:r>
      <w:r w:rsidR="005E5A48">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t xml:space="preserve"> </w:t>
      </w:r>
      <w:r w:rsidR="00DB7BD9">
        <w:t>by forming</w:t>
      </w:r>
      <w:r>
        <w:t xml:space="preserve"> the composition</w:t>
      </w:r>
      <w:r w:rsidR="005E5A48">
        <w:t xml:space="preserve"> </w:t>
      </w:r>
      <m:oMath>
        <m:sSub>
          <m:sSubPr>
            <m:ctrlPr>
              <w:rPr>
                <w:rFonts w:ascii="Cambria Math" w:hAnsi="Cambria Math"/>
                <w:i/>
              </w:rPr>
            </m:ctrlPr>
          </m:sSubPr>
          <m:e>
            <m:r>
              <w:rPr>
                <w:rFonts w:ascii="Cambria Math" w:hAnsi="Cambria Math"/>
              </w:rPr>
              <m:t>ϕ</m:t>
            </m:r>
          </m:e>
          <m:sub>
            <m:r>
              <w:rPr>
                <w:rFonts w:ascii="Cambria Math" w:hAnsi="Cambria Math"/>
              </w:rPr>
              <m:t>D→</m:t>
            </m:r>
            <m:sSup>
              <m:sSupPr>
                <m:ctrlPr>
                  <w:rPr>
                    <w:rFonts w:ascii="Cambria Math" w:hAnsi="Cambria Math"/>
                    <w:i/>
                  </w:rPr>
                </m:ctrlPr>
              </m:sSupPr>
              <m:e>
                <m:r>
                  <w:rPr>
                    <w:rFonts w:ascii="Cambria Math" w:hAnsi="Cambria Math"/>
                  </w:rPr>
                  <m:t>M</m:t>
                </m:r>
              </m:e>
              <m:sup>
                <m:r>
                  <w:rPr>
                    <w:rFonts w:ascii="Cambria Math" w:hAnsi="Cambria Math"/>
                  </w:rPr>
                  <m:t>2</m:t>
                </m:r>
              </m:sup>
            </m:sSup>
          </m:sub>
        </m:sSub>
        <m:r>
          <w:rPr>
            <w:rFonts w:ascii="Cambria Math" w:hAnsi="Cambria Math"/>
          </w:rPr>
          <m:t>∘</m:t>
        </m:r>
        <m:sSubSup>
          <m:sSubSupPr>
            <m:ctrlPr>
              <w:rPr>
                <w:rFonts w:ascii="Cambria Math" w:hAnsi="Cambria Math"/>
                <w:i/>
              </w:rPr>
            </m:ctrlPr>
          </m:sSubSupPr>
          <m:e>
            <m:r>
              <w:rPr>
                <w:rFonts w:ascii="Cambria Math" w:hAnsi="Cambria Math"/>
              </w:rPr>
              <m:t>ϕ</m:t>
            </m:r>
          </m:e>
          <m:sub>
            <m:r>
              <w:rPr>
                <w:rFonts w:ascii="Cambria Math" w:hAnsi="Cambria Math"/>
              </w:rPr>
              <m:t>D→</m:t>
            </m:r>
            <m:sSup>
              <m:sSupPr>
                <m:ctrlPr>
                  <w:rPr>
                    <w:rFonts w:ascii="Cambria Math" w:hAnsi="Cambria Math"/>
                    <w:i/>
                  </w:rPr>
                </m:ctrlPr>
              </m:sSupPr>
              <m:e>
                <m:r>
                  <w:rPr>
                    <w:rFonts w:ascii="Cambria Math" w:hAnsi="Cambria Math"/>
                  </w:rPr>
                  <m:t>M</m:t>
                </m:r>
              </m:e>
              <m:sup>
                <m:r>
                  <w:rPr>
                    <w:rFonts w:ascii="Cambria Math" w:hAnsi="Cambria Math"/>
                  </w:rPr>
                  <m:t>1</m:t>
                </m:r>
              </m:sup>
            </m:sSup>
          </m:sub>
          <m:sup>
            <m:r>
              <w:rPr>
                <w:rFonts w:ascii="Cambria Math" w:hAnsi="Cambria Math"/>
              </w:rPr>
              <m:t>-1</m:t>
            </m:r>
          </m:sup>
        </m:sSubSup>
      </m:oMath>
      <w:r>
        <w:t xml:space="preserve"> (where </w:t>
      </w:r>
      <m:oMath>
        <m:r>
          <w:rPr>
            <w:rFonts w:ascii="Cambria Math" w:hAnsi="Cambria Math"/>
          </w:rPr>
          <m:t>D</m:t>
        </m:r>
      </m:oMath>
      <w:r>
        <w:t xml:space="preserve"> is the sphere or simplicial domain, respectively).</w:t>
      </w:r>
      <w:r w:rsidR="00CA233C">
        <w:t xml:space="preserve">  However, using an i</w:t>
      </w:r>
      <w:r w:rsidR="00F547FB">
        <w:t>ntermediary domain may result in a poor</w:t>
      </w:r>
      <w:r w:rsidR="00CA233C">
        <w:t xml:space="preserve"> inter-surface map</w:t>
      </w:r>
      <w:r w:rsidR="00BA2457">
        <w:t>, since each</w:t>
      </w:r>
      <w:r w:rsidR="00CA233C">
        <w:t xml:space="preserve"> sub-map </w:t>
      </w:r>
      <w:r w:rsidR="00BA2457" w:rsidRPr="007A4F7B">
        <w:rPr>
          <w:i/>
        </w:rPr>
        <w:t>ignores</w:t>
      </w:r>
      <w:r w:rsidR="00BA2457">
        <w:t xml:space="preserve"> the non-uniform distortion present in the other</w:t>
      </w:r>
      <w:r w:rsidR="00CA233C">
        <w:t xml:space="preserve">.  For example, when </w:t>
      </w:r>
      <w:r w:rsidR="00AD2106">
        <w:t>creating a map</w:t>
      </w:r>
      <w:r w:rsidR="00CA233C">
        <w:t xml:space="preserve"> between a cow and a horse, the </w:t>
      </w:r>
      <w:r w:rsidR="00AD2106">
        <w:t xml:space="preserve">cow </w:t>
      </w:r>
      <w:r w:rsidR="00CA233C">
        <w:t xml:space="preserve">legs would not be encouraged to match up with the </w:t>
      </w:r>
      <w:r w:rsidR="00AD2106">
        <w:t xml:space="preserve">horse </w:t>
      </w:r>
      <w:r w:rsidR="00CA233C">
        <w:t>legs</w:t>
      </w:r>
      <w:r w:rsidR="00BA2457">
        <w:t>.</w:t>
      </w:r>
      <w:r w:rsidR="00F547FB">
        <w:t xml:space="preserve">  </w:t>
      </w:r>
      <w:r w:rsidR="007A4F7B">
        <w:t xml:space="preserve">While it is possible to </w:t>
      </w:r>
      <w:r w:rsidR="00F80379">
        <w:t xml:space="preserve">manually </w:t>
      </w:r>
      <w:r w:rsidR="007A4F7B">
        <w:t>force correspondence</w:t>
      </w:r>
      <w:r w:rsidR="00F547FB">
        <w:t>s</w:t>
      </w:r>
      <w:r w:rsidR="007A4F7B">
        <w:t xml:space="preserve"> of constraints on </w:t>
      </w:r>
      <w:r w:rsidR="00F547FB">
        <w:t xml:space="preserve">a dense set of </w:t>
      </w:r>
      <w:r w:rsidR="007A4F7B">
        <w:t xml:space="preserve">domain vertices, </w:t>
      </w:r>
      <w:r w:rsidR="00F547FB">
        <w:t xml:space="preserve">a more elegant and flexible solution is to </w:t>
      </w:r>
      <w:r w:rsidR="00F80379">
        <w:t xml:space="preserve">automatically </w:t>
      </w:r>
      <w:r w:rsidR="00F80379" w:rsidRPr="00FA2E09">
        <w:rPr>
          <w:i/>
        </w:rPr>
        <w:t>favor</w:t>
      </w:r>
      <w:r w:rsidR="00F547FB">
        <w:t xml:space="preserve"> this correspondence </w:t>
      </w:r>
      <w:r w:rsidR="00FA2E09">
        <w:t>within</w:t>
      </w:r>
      <w:r w:rsidR="00F547FB">
        <w:t xml:space="preserve"> the distortion metric itself.</w:t>
      </w:r>
    </w:p>
    <w:p w:rsidR="0063290C" w:rsidRPr="001A43CE" w:rsidRDefault="00857BB9" w:rsidP="0063290C">
      <w:pPr>
        <w:pStyle w:val="BodyText"/>
      </w:pPr>
      <w:r>
        <w:t xml:space="preserve">Kraevoy </w:t>
      </w:r>
      <w:r w:rsidR="00145A7A">
        <w:t>and Sheffer</w:t>
      </w:r>
      <w:r>
        <w:t xml:space="preserve"> [2004] use the </w:t>
      </w:r>
      <w:r w:rsidR="00145A7A">
        <w:t>composition</w:t>
      </w:r>
      <w:r w:rsidR="00F50397">
        <w:t xml:space="preserve"> </w:t>
      </w:r>
      <m:oMath>
        <m:sSub>
          <m:sSubPr>
            <m:ctrlPr>
              <w:rPr>
                <w:rFonts w:ascii="Cambria Math" w:hAnsi="Cambria Math"/>
                <w:i/>
              </w:rPr>
            </m:ctrlPr>
          </m:sSubPr>
          <m:e>
            <m:r>
              <w:rPr>
                <w:rFonts w:ascii="Cambria Math" w:hAnsi="Cambria Math"/>
              </w:rPr>
              <m:t>ϕ</m:t>
            </m:r>
          </m:e>
          <m:sub>
            <m:r>
              <w:rPr>
                <w:rFonts w:ascii="Cambria Math" w:hAnsi="Cambria Math"/>
              </w:rPr>
              <m:t>D→</m:t>
            </m:r>
            <m:sSup>
              <m:sSupPr>
                <m:ctrlPr>
                  <w:rPr>
                    <w:rFonts w:ascii="Cambria Math" w:hAnsi="Cambria Math"/>
                    <w:i/>
                  </w:rPr>
                </m:ctrlPr>
              </m:sSupPr>
              <m:e>
                <m:r>
                  <w:rPr>
                    <w:rFonts w:ascii="Cambria Math" w:hAnsi="Cambria Math"/>
                  </w:rPr>
                  <m:t>M</m:t>
                </m:r>
              </m:e>
              <m:sup>
                <m:r>
                  <w:rPr>
                    <w:rFonts w:ascii="Cambria Math" w:hAnsi="Cambria Math"/>
                  </w:rPr>
                  <m:t>2</m:t>
                </m:r>
              </m:sup>
            </m:sSup>
          </m:sub>
        </m:sSub>
        <m:r>
          <w:rPr>
            <w:rFonts w:ascii="Cambria Math" w:hAnsi="Cambria Math"/>
          </w:rPr>
          <m:t>∘</m:t>
        </m:r>
        <m:sSubSup>
          <m:sSubSupPr>
            <m:ctrlPr>
              <w:rPr>
                <w:rFonts w:ascii="Cambria Math" w:hAnsi="Cambria Math"/>
                <w:i/>
              </w:rPr>
            </m:ctrlPr>
          </m:sSubSupPr>
          <m:e>
            <m:r>
              <w:rPr>
                <w:rFonts w:ascii="Cambria Math" w:hAnsi="Cambria Math"/>
              </w:rPr>
              <m:t>ϕ</m:t>
            </m:r>
          </m:e>
          <m:sub>
            <m:r>
              <w:rPr>
                <w:rFonts w:ascii="Cambria Math" w:hAnsi="Cambria Math"/>
              </w:rPr>
              <m:t>D→</m:t>
            </m:r>
            <m:sSup>
              <m:sSupPr>
                <m:ctrlPr>
                  <w:rPr>
                    <w:rFonts w:ascii="Cambria Math" w:hAnsi="Cambria Math"/>
                    <w:i/>
                  </w:rPr>
                </m:ctrlPr>
              </m:sSupPr>
              <m:e>
                <m:r>
                  <w:rPr>
                    <w:rFonts w:ascii="Cambria Math" w:hAnsi="Cambria Math"/>
                  </w:rPr>
                  <m:t>M</m:t>
                </m:r>
              </m:e>
              <m:sup>
                <m:r>
                  <w:rPr>
                    <w:rFonts w:ascii="Cambria Math" w:hAnsi="Cambria Math"/>
                  </w:rPr>
                  <m:t>1</m:t>
                </m:r>
              </m:sup>
            </m:sSup>
          </m:sub>
          <m:sup>
            <m:r>
              <w:rPr>
                <w:rFonts w:ascii="Cambria Math" w:hAnsi="Cambria Math"/>
              </w:rPr>
              <m:t>-1</m:t>
            </m:r>
          </m:sup>
        </m:sSubSup>
      </m:oMath>
      <w:r>
        <w:t xml:space="preserve"> to remesh</w:t>
      </w:r>
      <w:r w:rsidR="00F50397">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t xml:space="preserve"> using the connectivity of</w:t>
      </w:r>
      <w:r w:rsidR="00F50397">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t xml:space="preserve"> (together with add</w:t>
      </w:r>
      <w:proofErr w:type="spellStart"/>
      <w:r>
        <w:t>i</w:t>
      </w:r>
      <w:r>
        <w:t>tional</w:t>
      </w:r>
      <w:proofErr w:type="spellEnd"/>
      <w:r>
        <w:t xml:space="preserve"> vertices).  They </w:t>
      </w:r>
      <w:r w:rsidR="00CE15D5">
        <w:t>smooth</w:t>
      </w:r>
      <w:r>
        <w:t xml:space="preserve"> </w:t>
      </w:r>
      <w:r w:rsidR="00CE15D5">
        <w:t>the map</w:t>
      </w:r>
      <w:r>
        <w:t xml:space="preserve"> using a spring relaxation </w:t>
      </w:r>
      <w:r w:rsidR="00BB51D3">
        <w:t>with</w:t>
      </w:r>
      <w:r>
        <w:t xml:space="preserve"> edge weights related to local remesh error.</w:t>
      </w:r>
      <w:r w:rsidR="00C90943">
        <w:t xml:space="preserve">  </w:t>
      </w:r>
      <w:r w:rsidR="00E6719E">
        <w:t>Their approach is much faster than ours</w:t>
      </w:r>
      <w:r w:rsidR="004E0524">
        <w:t xml:space="preserve">, and produces </w:t>
      </w:r>
      <w:r w:rsidR="00525F35">
        <w:t xml:space="preserve">simpler </w:t>
      </w:r>
      <w:r w:rsidR="004E0524">
        <w:t>meshes</w:t>
      </w:r>
      <w:r w:rsidR="00525F35">
        <w:t xml:space="preserve"> </w:t>
      </w:r>
      <w:r w:rsidR="004E0524">
        <w:t>than our method run to full resolution</w:t>
      </w:r>
      <w:r w:rsidR="00E6719E">
        <w:t>.</w:t>
      </w:r>
      <w:r w:rsidR="004E0524">
        <w:t xml:space="preserve">  However, our </w:t>
      </w:r>
      <w:r w:rsidR="003A088A">
        <w:t xml:space="preserve">coarse-to-fine </w:t>
      </w:r>
      <w:r w:rsidR="004E0524">
        <w:t>co</w:t>
      </w:r>
      <w:r w:rsidR="004E0524">
        <w:t>m</w:t>
      </w:r>
      <w:r w:rsidR="004E0524">
        <w:t xml:space="preserve">putation </w:t>
      </w:r>
      <w:r w:rsidR="00525F35">
        <w:t xml:space="preserve">can be stopped at </w:t>
      </w:r>
      <w:r w:rsidR="003A088A">
        <w:t>any lower resolution</w:t>
      </w:r>
      <w:r w:rsidR="00BB51D3">
        <w:t>, or</w:t>
      </w:r>
      <w:r w:rsidR="004E0524">
        <w:t xml:space="preserve"> the final map </w:t>
      </w:r>
      <w:r w:rsidR="00BB51D3">
        <w:t>could be post-simplified</w:t>
      </w:r>
      <w:r w:rsidR="004E0524">
        <w:t xml:space="preserve"> </w:t>
      </w:r>
      <w:r w:rsidR="003A088A">
        <w:t>considering</w:t>
      </w:r>
      <w:r w:rsidR="004E0524">
        <w:t xml:space="preserve"> both </w:t>
      </w:r>
      <w:r w:rsidR="00BB51D3" w:rsidRPr="00BB51D3">
        <w:t xml:space="preserve">mesh </w:t>
      </w:r>
      <w:r w:rsidR="004E0524">
        <w:t>geometries.</w:t>
      </w:r>
      <w:r w:rsidR="00E6719E">
        <w:t xml:space="preserve">  </w:t>
      </w:r>
      <w:r w:rsidR="004E0524">
        <w:t xml:space="preserve">Since </w:t>
      </w:r>
      <w:r w:rsidR="003A088A">
        <w:t>the</w:t>
      </w:r>
      <w:r w:rsidR="006330BB">
        <w:t>ir map</w:t>
      </w:r>
      <w:r w:rsidR="00C90943">
        <w:t xml:space="preserve"> </w:t>
      </w:r>
      <w:r w:rsidR="00BB51D3">
        <w:t>use</w:t>
      </w:r>
      <w:r w:rsidR="006330BB">
        <w:t>s</w:t>
      </w:r>
      <w:r w:rsidR="00C90943">
        <w:t xml:space="preserve"> a conformal metric</w:t>
      </w:r>
      <w:r w:rsidR="00145A7A">
        <w:t xml:space="preserve"> (as in Figures 5, 9, 10)</w:t>
      </w:r>
      <w:r w:rsidR="00C90943">
        <w:t xml:space="preserve">, the user </w:t>
      </w:r>
      <w:r w:rsidR="006330BB">
        <w:t>must</w:t>
      </w:r>
      <w:r w:rsidR="00C90943">
        <w:t xml:space="preserve"> associate all interesting model features.  </w:t>
      </w:r>
      <w:r w:rsidR="00966D0B">
        <w:t>T</w:t>
      </w:r>
      <w:r w:rsidR="00A7208D">
        <w:t>heir scheme is robust for genus-zero models</w:t>
      </w:r>
      <w:r w:rsidR="006330BB">
        <w:t>; a</w:t>
      </w:r>
      <w:r w:rsidR="00966D0B">
        <w:t xml:space="preserve">lthough they demonstrate maps between models of nonzero genus, </w:t>
      </w:r>
      <w:r w:rsidR="00A7208D">
        <w:t xml:space="preserve">their </w:t>
      </w:r>
      <w:r w:rsidR="006B3D3A">
        <w:t xml:space="preserve">algorithm </w:t>
      </w:r>
      <w:r w:rsidR="0063290C">
        <w:t xml:space="preserve">may abort and </w:t>
      </w:r>
      <w:r w:rsidR="003A5DFF">
        <w:t>ask</w:t>
      </w:r>
      <w:r w:rsidR="0063290C">
        <w:t xml:space="preserve"> the user </w:t>
      </w:r>
      <w:r w:rsidR="003A5DFF">
        <w:t>for</w:t>
      </w:r>
      <w:r w:rsidR="0063290C">
        <w:t xml:space="preserve"> additional </w:t>
      </w:r>
      <w:r w:rsidR="00A7208D">
        <w:t xml:space="preserve">feature </w:t>
      </w:r>
      <w:r w:rsidR="0063290C">
        <w:t>constraints.</w:t>
      </w:r>
    </w:p>
    <w:p w:rsidR="00593AA8" w:rsidRDefault="00CA233C" w:rsidP="00BD7C01">
      <w:pPr>
        <w:pStyle w:val="BodyText"/>
      </w:pPr>
      <w:r>
        <w:t xml:space="preserve">In this paper, we </w:t>
      </w:r>
      <w:r w:rsidR="00F80379">
        <w:t xml:space="preserve">directly </w:t>
      </w:r>
      <w:r>
        <w:t>optimize the distortion of the inter-surface map</w:t>
      </w:r>
      <w:r w:rsidR="00CD721B">
        <w:t xml:space="preserve">, and </w:t>
      </w:r>
      <w:r w:rsidR="00A7208D">
        <w:t xml:space="preserve">robustly </w:t>
      </w:r>
      <w:r w:rsidR="00CD721B">
        <w:t>support surfaces of arbitrary genus.</w:t>
      </w:r>
    </w:p>
    <w:p w:rsidR="00FE708B" w:rsidRPr="00FE708B" w:rsidRDefault="00131D95" w:rsidP="00BB51D3">
      <w:pPr>
        <w:pStyle w:val="Heading1"/>
        <w:spacing w:before="100" w:after="60"/>
      </w:pPr>
      <w:bookmarkStart w:id="7" w:name="_Ref60472816"/>
      <w:r>
        <w:t>Approach overview</w:t>
      </w:r>
      <w:bookmarkEnd w:id="7"/>
    </w:p>
    <w:p w:rsidR="00257D2C" w:rsidRDefault="00257D2C" w:rsidP="00D973AF">
      <w:pPr>
        <w:pStyle w:val="BodyText"/>
      </w:pPr>
      <w:r w:rsidRPr="00257D2C">
        <w:rPr>
          <w:b/>
        </w:rPr>
        <w:t>Map representation</w:t>
      </w:r>
      <w:r>
        <w:rPr>
          <w:b/>
        </w:rPr>
        <w:t xml:space="preserve">. </w:t>
      </w:r>
      <w:r w:rsidR="00F80379">
        <w:t>Our goal</w:t>
      </w:r>
      <w:r>
        <w:t xml:space="preserve"> </w:t>
      </w:r>
      <w:r w:rsidR="00884270">
        <w:t xml:space="preserve">is </w:t>
      </w:r>
      <w:r w:rsidR="00F80379">
        <w:t>to produce a piecewise-</w:t>
      </w:r>
      <w:r>
        <w:t>linear map between two triangulated surfaces.</w:t>
      </w:r>
      <w:r w:rsidR="00F80379">
        <w:t xml:space="preserve"> </w:t>
      </w:r>
      <w:r>
        <w:t xml:space="preserve"> Unlike </w:t>
      </w:r>
      <w:r w:rsidR="00F80379">
        <w:t xml:space="preserve">in planar </w:t>
      </w:r>
      <w:r w:rsidR="00966D0B">
        <w:t>par</w:t>
      </w:r>
      <w:r w:rsidR="00966D0B">
        <w:t>a</w:t>
      </w:r>
      <w:r w:rsidR="00966D0B">
        <w:t>metriz</w:t>
      </w:r>
      <w:r>
        <w:t>a</w:t>
      </w:r>
      <w:r w:rsidR="00F80379">
        <w:t>tion</w:t>
      </w:r>
      <w:r>
        <w:t xml:space="preserve">, the linear pieces of the map </w:t>
      </w:r>
      <w:r w:rsidR="00876129">
        <w:t>are</w:t>
      </w:r>
      <w:r>
        <w:t xml:space="preserve"> finer than the original mesh faces</w:t>
      </w:r>
      <w:r w:rsidR="00BF0CC6">
        <w:t xml:space="preserve">, </w:t>
      </w:r>
      <w:r w:rsidR="00876129">
        <w:t>as they</w:t>
      </w:r>
      <w:r w:rsidR="00BF0CC6">
        <w:t xml:space="preserve"> </w:t>
      </w:r>
      <w:r>
        <w:t>corre</w:t>
      </w:r>
      <w:r w:rsidR="00F80379">
        <w:t>spond</w:t>
      </w:r>
      <w:r>
        <w:t xml:space="preserve"> to triangles of a </w:t>
      </w:r>
      <w:r w:rsidRPr="00F80379">
        <w:rPr>
          <w:i/>
        </w:rPr>
        <w:t>mutual tessell</w:t>
      </w:r>
      <w:r w:rsidRPr="00F80379">
        <w:rPr>
          <w:i/>
        </w:rPr>
        <w:t>a</w:t>
      </w:r>
      <w:r w:rsidRPr="00F80379">
        <w:rPr>
          <w:i/>
        </w:rPr>
        <w:t>tion</w:t>
      </w:r>
      <w:r>
        <w:t xml:space="preserve"> [Turk 1992] (</w:t>
      </w:r>
      <w:r w:rsidR="00F80379">
        <w:t>a.k.a.</w:t>
      </w:r>
      <w:r>
        <w:t xml:space="preserve"> </w:t>
      </w:r>
      <w:r w:rsidRPr="00F80379">
        <w:rPr>
          <w:i/>
        </w:rPr>
        <w:t>meta-mesh</w:t>
      </w:r>
      <w:r>
        <w:t xml:space="preserve"> [Lee et al 1999]) of the two surfaces. Vertices of this </w:t>
      </w:r>
      <w:r w:rsidR="00BF0CC6">
        <w:t>meta-mesh</w:t>
      </w:r>
      <w:r>
        <w:t xml:space="preserve"> include the vertices of both initial meshes as well as vertices formed by edges of</w:t>
      </w:r>
      <w:r w:rsidR="00645050">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2C3BEB">
        <w:t xml:space="preserve"> </w:t>
      </w:r>
      <w:r>
        <w:t>intersec</w:t>
      </w:r>
      <w:r>
        <w:t>t</w:t>
      </w:r>
      <w:r>
        <w:t>ing those of</w:t>
      </w:r>
      <w:r w:rsidR="00645050">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F80379">
        <w:t xml:space="preserve">.  </w:t>
      </w:r>
      <w:r>
        <w:t>To fully specify the map</w:t>
      </w:r>
      <w:r w:rsidR="00F80379">
        <w:t>,</w:t>
      </w:r>
      <w:r>
        <w:t xml:space="preserve"> </w:t>
      </w:r>
      <w:r w:rsidR="00BF0CC6">
        <w:t xml:space="preserve">for each mesh vertex </w:t>
      </w:r>
      <w:r>
        <w:t xml:space="preserve">we record </w:t>
      </w:r>
      <w:r w:rsidR="00BF0CC6">
        <w:t>the</w:t>
      </w:r>
      <w:r>
        <w:t xml:space="preserve"> face of the other mesh to which </w:t>
      </w:r>
      <w:r w:rsidR="00571794">
        <w:t>it</w:t>
      </w:r>
      <w:r>
        <w:t xml:space="preserve"> maps, along with barycentric coordinates within that face, and for each edge-edge intersection, we record the two ratios formed by the split point on each </w:t>
      </w:r>
      <w:r w:rsidR="00571794">
        <w:t>edge</w:t>
      </w:r>
      <w:r>
        <w:t>. Together, the vertex and edge-edge barycentric coord</w:t>
      </w:r>
      <w:r>
        <w:t>i</w:t>
      </w:r>
      <w:r>
        <w:t>nates define a set of polygonal sub-regions on faces of</w:t>
      </w:r>
      <w:r w:rsidR="00645050">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t xml:space="preserve"> and</w:t>
      </w:r>
      <w:r w:rsidR="00645050">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t xml:space="preserve">. </w:t>
      </w:r>
      <w:r w:rsidR="00BF0CC6">
        <w:t>We define a unique piecewise-</w:t>
      </w:r>
      <w:r>
        <w:t>linear map</w:t>
      </w:r>
      <w:r w:rsidR="00BF0CC6">
        <w:t xml:space="preserve"> by further triang</w:t>
      </w:r>
      <w:r w:rsidR="00BF0CC6">
        <w:t>u</w:t>
      </w:r>
      <w:r w:rsidR="00BF0CC6">
        <w:t>lating</w:t>
      </w:r>
      <w:r>
        <w:t xml:space="preserve"> these polygo</w:t>
      </w:r>
      <w:r w:rsidR="00BF0CC6">
        <w:t>nal regions.</w:t>
      </w:r>
    </w:p>
    <w:p w:rsidR="00257D2C" w:rsidRDefault="00257D2C" w:rsidP="00257D2C">
      <w:pPr>
        <w:pStyle w:val="BodyText"/>
      </w:pPr>
      <w:r>
        <w:t>On rare occasions, it is necessary to “bend” the image of an edge of</w:t>
      </w:r>
      <w:r w:rsidR="004B59CD">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t xml:space="preserve"> inside a triangle of</w:t>
      </w:r>
      <w:r w:rsidR="004B59CD">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1239F4">
        <w:t xml:space="preserve"> and vice-versa</w:t>
      </w:r>
      <w:r>
        <w:t>. We achie</w:t>
      </w:r>
      <w:r w:rsidR="00436383">
        <w:t xml:space="preserve">ve this by introducing special </w:t>
      </w:r>
      <w:r w:rsidR="00436383" w:rsidRPr="00436383">
        <w:rPr>
          <w:i/>
        </w:rPr>
        <w:t>kink</w:t>
      </w:r>
      <w:r w:rsidRPr="00436383">
        <w:rPr>
          <w:i/>
        </w:rPr>
        <w:t xml:space="preserve"> vertices</w:t>
      </w:r>
      <w:r>
        <w:t xml:space="preserve"> of valence 2 in mesh</w:t>
      </w:r>
      <w:r w:rsidR="004B59CD">
        <w:t xml:space="preserve"> </w:t>
      </w:r>
      <m:oMath>
        <m:sSup>
          <m:sSupPr>
            <m:ctrlPr>
              <w:rPr>
                <w:rFonts w:ascii="Cambria Math" w:hAnsi="Cambria Math"/>
                <w:i/>
              </w:rPr>
            </m:ctrlPr>
          </m:sSupPr>
          <m:e>
            <m:r>
              <w:rPr>
                <w:rFonts w:ascii="Cambria Math" w:hAnsi="Cambria Math"/>
              </w:rPr>
              <m:t>M</m:t>
            </m:r>
          </m:e>
          <m:sup>
            <m:r>
              <w:rPr>
                <w:rFonts w:ascii="Cambria Math" w:hAnsi="Cambria Math"/>
              </w:rPr>
              <m:t>i</m:t>
            </m:r>
          </m:sup>
        </m:sSup>
      </m:oMath>
      <w:r>
        <w:t xml:space="preserve"> (Se</w:t>
      </w:r>
      <w:proofErr w:type="spellStart"/>
      <w:r>
        <w:t>c</w:t>
      </w:r>
      <w:r>
        <w:t>tion</w:t>
      </w:r>
      <w:proofErr w:type="spellEnd"/>
      <w:r>
        <w:t> </w:t>
      </w:r>
      <w:r>
        <w:fldChar w:fldCharType="begin"/>
      </w:r>
      <w:r>
        <w:instrText xml:space="preserve"> REF _Ref60472593 \r \h </w:instrText>
      </w:r>
      <w:r>
        <w:fldChar w:fldCharType="separate"/>
      </w:r>
      <w:r w:rsidR="00020BDF">
        <w:t>5</w:t>
      </w:r>
      <w:r>
        <w:fldChar w:fldCharType="end"/>
      </w:r>
      <w:r>
        <w:t xml:space="preserve">). These vertices have a corresponding face and barycentric coordinates in </w:t>
      </w:r>
      <w:r w:rsidR="001239F4">
        <w:t>the other mesh</w:t>
      </w:r>
      <w:r>
        <w:t xml:space="preserve"> just like regular vertices.</w:t>
      </w:r>
    </w:p>
    <w:p w:rsidR="00F26348" w:rsidRDefault="00BA2457" w:rsidP="000B12FE">
      <w:pPr>
        <w:pStyle w:val="BodyText"/>
      </w:pPr>
      <w:r>
        <w:rPr>
          <w:b/>
        </w:rPr>
        <w:t>Algorithm overview</w:t>
      </w:r>
      <w:r w:rsidR="000B12FE" w:rsidRPr="000B12FE">
        <w:rPr>
          <w:b/>
        </w:rPr>
        <w:t>.</w:t>
      </w:r>
      <w:r w:rsidR="000B12FE">
        <w:t xml:space="preserve">  O</w:t>
      </w:r>
      <w:r w:rsidR="00F26348">
        <w:t xml:space="preserve">ur </w:t>
      </w:r>
      <w:r w:rsidR="00F85715">
        <w:t>strategy is to use</w:t>
      </w:r>
      <w:r w:rsidR="00F26348">
        <w:t xml:space="preserve"> progressive refin</w:t>
      </w:r>
      <w:r w:rsidR="00F26348">
        <w:t>e</w:t>
      </w:r>
      <w:r w:rsidR="00F26348">
        <w:t>ment to robustly create and optimize the inter-surface map.</w:t>
      </w:r>
      <w:r w:rsidR="000B12FE">
        <w:t xml:space="preserve">  </w:t>
      </w:r>
      <w:r w:rsidR="00131D95">
        <w:t>Even f</w:t>
      </w:r>
      <w:r w:rsidR="00F26348">
        <w:t xml:space="preserve">or planar and spherical parametrizations, which involve smooth domains, </w:t>
      </w:r>
      <w:r w:rsidR="009A3784">
        <w:t>coarse-to-fine approaches help parametrization</w:t>
      </w:r>
      <w:r w:rsidR="009403AD">
        <w:t>s</w:t>
      </w:r>
      <w:r w:rsidR="009A3784">
        <w:t xml:space="preserve"> co</w:t>
      </w:r>
      <w:r w:rsidR="009A3784">
        <w:t>n</w:t>
      </w:r>
      <w:r w:rsidR="009A3784">
        <w:t xml:space="preserve">verge </w:t>
      </w:r>
      <w:r w:rsidR="009403AD">
        <w:t>to</w:t>
      </w:r>
      <w:r w:rsidR="009A3784">
        <w:t xml:space="preserve"> good solution</w:t>
      </w:r>
      <w:r w:rsidR="009403AD">
        <w:t>s</w:t>
      </w:r>
      <w:r w:rsidR="009A3784">
        <w:t xml:space="preserve"> [Hormann </w:t>
      </w:r>
      <w:r w:rsidR="00246E44">
        <w:t>et al 1999</w:t>
      </w:r>
      <w:r w:rsidR="00BF1841">
        <w:t>b</w:t>
      </w:r>
      <w:r w:rsidR="00601330">
        <w:t>;</w:t>
      </w:r>
      <w:r w:rsidR="00246E44">
        <w:t xml:space="preserve"> Sander et al 2002</w:t>
      </w:r>
      <w:r w:rsidR="00601330">
        <w:t>;</w:t>
      </w:r>
      <w:r w:rsidR="00FD312D">
        <w:t xml:space="preserve"> Aksoylu et al 2003</w:t>
      </w:r>
      <w:r w:rsidR="009A3784">
        <w:t>]</w:t>
      </w:r>
      <w:r w:rsidR="00FD312D">
        <w:t>.</w:t>
      </w:r>
      <w:r w:rsidR="000B12FE">
        <w:t xml:space="preserve"> </w:t>
      </w:r>
      <w:r w:rsidR="009403AD">
        <w:t xml:space="preserve"> </w:t>
      </w:r>
      <w:r w:rsidR="000B12FE">
        <w:t>F</w:t>
      </w:r>
      <w:r w:rsidR="00F26348">
        <w:t xml:space="preserve">or inter-surface </w:t>
      </w:r>
      <w:r w:rsidR="005D1D4C">
        <w:t>maps</w:t>
      </w:r>
      <w:r w:rsidR="00F26348">
        <w:t xml:space="preserve">, the lack of domain smoothness exacerbates the problem of local minima, further </w:t>
      </w:r>
      <w:r w:rsidR="00131D95">
        <w:t>motivating</w:t>
      </w:r>
      <w:r w:rsidR="00F26348">
        <w:t xml:space="preserve"> progressive refinement.</w:t>
      </w:r>
    </w:p>
    <w:p w:rsidR="00B7064C" w:rsidRDefault="000B12FE" w:rsidP="00B7064C">
      <w:pPr>
        <w:pStyle w:val="BodyText"/>
      </w:pPr>
      <w:r>
        <w:t>O</w:t>
      </w:r>
      <w:r w:rsidR="00F26348">
        <w:t xml:space="preserve">ur method </w:t>
      </w:r>
      <w:r w:rsidR="00246E44">
        <w:t xml:space="preserve">first </w:t>
      </w:r>
      <w:r w:rsidR="00F26348">
        <w:t xml:space="preserve">constructs progressive mesh </w:t>
      </w:r>
      <w:r w:rsidR="00ED7C18">
        <w:t xml:space="preserve">(PM) </w:t>
      </w:r>
      <w:r w:rsidR="00F26348">
        <w:t>represent</w:t>
      </w:r>
      <w:r w:rsidR="00F26348">
        <w:t>a</w:t>
      </w:r>
      <w:r w:rsidR="00F26348">
        <w:t>tions of</w:t>
      </w:r>
      <w:r w:rsidR="00566895">
        <w:t xml:space="preserve"> both</w:t>
      </w:r>
      <w:r w:rsidR="004B59CD">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F26348">
        <w:t xml:space="preserve"> and</w:t>
      </w:r>
      <w:r w:rsidR="004B59CD">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246E44">
        <w:t xml:space="preserve"> [Hoppe 1996].</w:t>
      </w:r>
      <w:r>
        <w:t xml:space="preserve">  T</w:t>
      </w:r>
      <w:r w:rsidR="00F26348">
        <w:t>o simplify the task of ini</w:t>
      </w:r>
      <w:r w:rsidR="00D034F8">
        <w:t>tializing the inter-surface map (</w:t>
      </w:r>
      <w:r w:rsidR="00F26348">
        <w:t>and in fact make this task trivial</w:t>
      </w:r>
      <w:r w:rsidR="00D034F8">
        <w:t>)</w:t>
      </w:r>
      <w:r w:rsidR="00F26348">
        <w:t>, we constrain the two progressive meshes to have base meshes with identical connectivities.</w:t>
      </w:r>
      <w:r>
        <w:t xml:space="preserve">  A</w:t>
      </w:r>
      <w:r w:rsidR="00F26348">
        <w:t>nd, to satisfy user-specified correspondences, featu</w:t>
      </w:r>
      <w:r w:rsidR="00D034F8">
        <w:t>re</w:t>
      </w:r>
      <w:r w:rsidR="00F26348">
        <w:t xml:space="preserve"> points are retained as vertices in the base meshes.</w:t>
      </w:r>
      <w:r>
        <w:t xml:space="preserve">  </w:t>
      </w:r>
      <w:r w:rsidR="005C758B">
        <w:t xml:space="preserve">Consequently the </w:t>
      </w:r>
      <w:r w:rsidR="00F26348">
        <w:t>algorithm becomes prov</w:t>
      </w:r>
      <w:r w:rsidR="00F26348">
        <w:t>a</w:t>
      </w:r>
      <w:r w:rsidR="00F26348">
        <w:t xml:space="preserve">bly robust.  </w:t>
      </w:r>
      <w:r>
        <w:t>A</w:t>
      </w:r>
      <w:r w:rsidR="00F26348">
        <w:t xml:space="preserve"> trivial valid map is created initially, and the refinement operations always succeed, so that by induction we are guaranteed a valid map between the fully refined surfaces.</w:t>
      </w:r>
    </w:p>
    <w:p w:rsidR="000B12FE" w:rsidRPr="00436383" w:rsidRDefault="00246E44" w:rsidP="00B7064C">
      <w:pPr>
        <w:pStyle w:val="BodyText"/>
      </w:pPr>
      <w:r>
        <w:t>The</w:t>
      </w:r>
      <w:r w:rsidR="00436383">
        <w:t xml:space="preserve"> </w:t>
      </w:r>
      <w:r w:rsidR="00436383">
        <w:rPr>
          <w:b/>
        </w:rPr>
        <w:t>b</w:t>
      </w:r>
      <w:r w:rsidR="00F26348" w:rsidRPr="000B12FE">
        <w:rPr>
          <w:b/>
        </w:rPr>
        <w:t>asic steps</w:t>
      </w:r>
      <w:r w:rsidR="00436383">
        <w:t xml:space="preserve"> of our algorithm</w:t>
      </w:r>
      <w:r>
        <w:t xml:space="preserve"> are</w:t>
      </w:r>
      <w:r w:rsidR="00436383">
        <w:t>:</w:t>
      </w:r>
    </w:p>
    <w:p w:rsidR="00B7064C" w:rsidRDefault="000B12FE" w:rsidP="00524500">
      <w:pPr>
        <w:pStyle w:val="ListNumber"/>
      </w:pPr>
      <w:r>
        <w:t>P</w:t>
      </w:r>
      <w:r w:rsidR="00F26348">
        <w:t>artition the surfaces</w:t>
      </w:r>
      <w:r w:rsidR="004B59CD">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F26348">
        <w:t xml:space="preserve"> and</w:t>
      </w:r>
      <w:r w:rsidR="004B59CD">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F26348">
        <w:t xml:space="preserve"> into a corresponding set of triangular </w:t>
      </w:r>
      <w:r w:rsidR="00817653">
        <w:t>patches</w:t>
      </w:r>
      <w:r w:rsidR="00F26348">
        <w:t>, by tracing a set</w:t>
      </w:r>
      <w:r>
        <w:t xml:space="preserve"> of corresponding paths.  I</w:t>
      </w:r>
      <w:r w:rsidR="00F26348">
        <w:t>f user-specified features are provided, these are cho</w:t>
      </w:r>
      <w:r w:rsidR="00911CEB">
        <w:t>sen as path endpoints</w:t>
      </w:r>
      <w:r w:rsidR="00246E44">
        <w:t xml:space="preserve">. </w:t>
      </w:r>
      <w:r w:rsidR="00911CEB">
        <w:t xml:space="preserve"> (Section </w:t>
      </w:r>
      <w:r w:rsidR="003743C0">
        <w:fldChar w:fldCharType="begin"/>
      </w:r>
      <w:r w:rsidR="003743C0">
        <w:instrText xml:space="preserve"> REF _Ref62056987 \r \h </w:instrText>
      </w:r>
      <w:r w:rsidR="003743C0">
        <w:fldChar w:fldCharType="separate"/>
      </w:r>
      <w:r w:rsidR="00020BDF">
        <w:t>4</w:t>
      </w:r>
      <w:r w:rsidR="003743C0">
        <w:fldChar w:fldCharType="end"/>
      </w:r>
      <w:r w:rsidR="00911CEB">
        <w:t>)</w:t>
      </w:r>
    </w:p>
    <w:p w:rsidR="00F26348" w:rsidRDefault="000B12FE" w:rsidP="00044AEE">
      <w:pPr>
        <w:pStyle w:val="ListNumber"/>
      </w:pPr>
      <w:r>
        <w:t>C</w:t>
      </w:r>
      <w:r w:rsidR="00436383">
        <w:t xml:space="preserve">reate </w:t>
      </w:r>
      <w:r w:rsidR="00F26348">
        <w:t>progressive mesh representation</w:t>
      </w:r>
      <w:r w:rsidR="00436383">
        <w:t>s</w:t>
      </w:r>
      <w:r w:rsidR="00F26348">
        <w:t xml:space="preserve"> of both</w:t>
      </w:r>
      <w:r w:rsidR="004B59CD">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4B59CD">
        <w:t xml:space="preserve"> and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F26348">
        <w:t xml:space="preserve">, using the </w:t>
      </w:r>
      <w:r w:rsidR="00571794">
        <w:t>path networks</w:t>
      </w:r>
      <w:r w:rsidR="00F26348">
        <w:t xml:space="preserve"> to constrain the simplifications, </w:t>
      </w:r>
      <w:r w:rsidR="00D034F8">
        <w:t>resul</w:t>
      </w:r>
      <w:r w:rsidR="00D034F8">
        <w:t>t</w:t>
      </w:r>
      <w:r w:rsidR="00D034F8">
        <w:t xml:space="preserve">ing in </w:t>
      </w:r>
      <w:r w:rsidR="00F26348">
        <w:t xml:space="preserve">two base meshes </w:t>
      </w:r>
      <w:r w:rsidR="00D034F8">
        <w:t xml:space="preserve">with </w:t>
      </w:r>
      <w:r w:rsidR="00F26348">
        <w:t>identical connectivities.</w:t>
      </w:r>
    </w:p>
    <w:p w:rsidR="00F26348" w:rsidRDefault="00064D18" w:rsidP="00044AEE">
      <w:pPr>
        <w:pStyle w:val="ListNumber"/>
      </w:pPr>
      <w:r>
        <w:t>Establish</w:t>
      </w:r>
      <w:r w:rsidR="00F26348">
        <w:t xml:space="preserve"> a trivial map between the two base meshes: a 1-to-1 map on vertices, with no edge-to-edge intersections.</w:t>
      </w:r>
    </w:p>
    <w:p w:rsidR="00F26348" w:rsidRDefault="000B12FE" w:rsidP="00044AEE">
      <w:pPr>
        <w:pStyle w:val="ListNumber"/>
      </w:pPr>
      <w:r>
        <w:t>I</w:t>
      </w:r>
      <w:r w:rsidR="00F26348">
        <w:t xml:space="preserve">teratively refine the two progressive meshes.  </w:t>
      </w:r>
      <w:r>
        <w:t>A</w:t>
      </w:r>
      <w:r w:rsidR="00F26348">
        <w:t xml:space="preserve">fter each vertex split, update the inter-surface map and optimize </w:t>
      </w:r>
      <w:r w:rsidR="005D1D4C">
        <w:t>it on the</w:t>
      </w:r>
      <w:r w:rsidR="00F26348">
        <w:t xml:space="preserve"> local neighborhood.</w:t>
      </w:r>
      <w:r w:rsidR="0056790D">
        <w:t xml:space="preserve">  </w:t>
      </w:r>
      <w:r>
        <w:t>W</w:t>
      </w:r>
      <w:r w:rsidR="00F26348">
        <w:t xml:space="preserve">hen both meshes are fully refined, we </w:t>
      </w:r>
      <w:r w:rsidR="00571794">
        <w:t>obtain</w:t>
      </w:r>
      <w:r w:rsidR="00911CEB">
        <w:t xml:space="preserve"> </w:t>
      </w:r>
      <w:r w:rsidR="00571794">
        <w:t>the</w:t>
      </w:r>
      <w:r w:rsidR="00911CEB">
        <w:t xml:space="preserve"> inter-surface map</w:t>
      </w:r>
      <w:r w:rsidR="00246E44">
        <w:t xml:space="preserve">. </w:t>
      </w:r>
      <w:r w:rsidR="00911CEB">
        <w:t xml:space="preserve"> (Section </w:t>
      </w:r>
      <w:r w:rsidR="00911CEB">
        <w:fldChar w:fldCharType="begin"/>
      </w:r>
      <w:r w:rsidR="00911CEB">
        <w:instrText xml:space="preserve"> REF _Ref60472593 \r \h </w:instrText>
      </w:r>
      <w:r w:rsidR="00044AEE">
        <w:instrText xml:space="preserve"> \* MERGEFORMAT </w:instrText>
      </w:r>
      <w:r w:rsidR="00911CEB">
        <w:fldChar w:fldCharType="separate"/>
      </w:r>
      <w:r w:rsidR="00020BDF">
        <w:t>5</w:t>
      </w:r>
      <w:r w:rsidR="00911CEB">
        <w:fldChar w:fldCharType="end"/>
      </w:r>
      <w:r w:rsidR="00911CEB">
        <w:t>)</w:t>
      </w:r>
    </w:p>
    <w:p w:rsidR="003128DD" w:rsidRDefault="00FA2E09" w:rsidP="00423D72">
      <w:pPr>
        <w:pStyle w:val="BodyText"/>
        <w:numPr>
          <w:ins w:id="8" w:author="ep" w:date="2003-12-29T14:51:00Z"/>
        </w:numPr>
        <w:spacing w:after="0"/>
      </w:pPr>
      <w:r>
        <w:t>Steps</w:t>
      </w:r>
      <w:r w:rsidR="00876129">
        <w:t xml:space="preserve"> 1 and 4</w:t>
      </w:r>
      <w:r>
        <w:t xml:space="preserve"> are the most challenging, and</w:t>
      </w:r>
      <w:r w:rsidR="00524500">
        <w:t xml:space="preserve"> are presented in more </w:t>
      </w:r>
      <w:r>
        <w:t>detail in the next two sections.</w:t>
      </w:r>
      <w:r w:rsidR="00876129">
        <w:t xml:space="preserve">  </w:t>
      </w:r>
      <w:r w:rsidR="00524500">
        <w:t>To create the progressive meshes in S</w:t>
      </w:r>
      <w:r w:rsidR="00876129">
        <w:t>tep 2</w:t>
      </w:r>
      <w:r w:rsidR="00524500">
        <w:t xml:space="preserve">, we constrain the edge collapse sequence </w:t>
      </w:r>
      <w:r w:rsidR="00354985">
        <w:t xml:space="preserve">to preserve the topology of the paths, </w:t>
      </w:r>
      <w:r w:rsidR="00011E9B">
        <w:t xml:space="preserve">as described by </w:t>
      </w:r>
      <w:r w:rsidR="00524500">
        <w:t xml:space="preserve">Sander et al </w:t>
      </w:r>
      <w:r w:rsidR="00011E9B">
        <w:t>[</w:t>
      </w:r>
      <w:r w:rsidR="00524500">
        <w:t xml:space="preserve">2001].  We thus obtain base domains whose edges correspond to </w:t>
      </w:r>
      <w:r w:rsidR="00354985">
        <w:t xml:space="preserve">original </w:t>
      </w:r>
      <w:r w:rsidR="00524500">
        <w:t xml:space="preserve">paths and whose triangles correspond to </w:t>
      </w:r>
      <w:r w:rsidR="00354985">
        <w:t xml:space="preserve">original </w:t>
      </w:r>
      <w:r w:rsidR="00524500">
        <w:t>patches</w:t>
      </w:r>
      <w:r w:rsidR="00AD434F">
        <w:t xml:space="preserve"> (see </w:t>
      </w:r>
      <w:r w:rsidR="00AD434F">
        <w:fldChar w:fldCharType="begin"/>
      </w:r>
      <w:r w:rsidR="00AD434F">
        <w:instrText xml:space="preserve"> REF _Ref61970282 \h </w:instrText>
      </w:r>
      <w:r w:rsidR="00AD434F">
        <w:fldChar w:fldCharType="separate"/>
      </w:r>
      <w:r w:rsidR="00020BDF">
        <w:t xml:space="preserve">Figure </w:t>
      </w:r>
      <w:r w:rsidR="00020BDF">
        <w:rPr>
          <w:noProof/>
        </w:rPr>
        <w:t>2</w:t>
      </w:r>
      <w:r w:rsidR="00AD434F">
        <w:fldChar w:fldCharType="end"/>
      </w:r>
      <w:r w:rsidR="00AD434F">
        <w:t>)</w:t>
      </w:r>
      <w:r w:rsidR="00524500">
        <w:t xml:space="preserve">. </w:t>
      </w:r>
      <w:r>
        <w:t xml:space="preserve"> Since the</w:t>
      </w:r>
      <w:r w:rsidR="00524500">
        <w:t xml:space="preserve"> two base domains have the same connectiv</w:t>
      </w:r>
      <w:r w:rsidR="00524500">
        <w:t>i</w:t>
      </w:r>
      <w:r w:rsidR="00524500">
        <w:t xml:space="preserve">ty, </w:t>
      </w:r>
      <w:r w:rsidR="00354985">
        <w:t xml:space="preserve">the construction of the </w:t>
      </w:r>
      <w:r>
        <w:t>in</w:t>
      </w:r>
      <w:r w:rsidR="00876129">
        <w:t xml:space="preserve">itial map </w:t>
      </w:r>
      <w:r w:rsidR="00BF6C78">
        <w:t xml:space="preserve">between them </w:t>
      </w:r>
      <w:r w:rsidR="00354985">
        <w:t xml:space="preserve">in Step 3 </w:t>
      </w:r>
      <w:r>
        <w:t>is trivial.</w:t>
      </w:r>
    </w:p>
    <w:p w:rsidR="00B96E5B" w:rsidRDefault="00B96E5B" w:rsidP="00423D72">
      <w:pPr>
        <w:pStyle w:val="BodyText"/>
        <w:spacing w:after="0"/>
      </w:pPr>
    </w:p>
    <w:tbl>
      <w:tblPr>
        <w:tblStyle w:val="TableGrid"/>
        <w:tblpPr w:horzAnchor="margin" w:tblpYSpec="bottom"/>
        <w:tblW w:w="0" w:type="auto"/>
        <w:tblLayout w:type="fixed"/>
        <w:tblCellMar>
          <w:left w:w="0" w:type="dxa"/>
          <w:right w:w="0" w:type="dxa"/>
        </w:tblCellMar>
        <w:tblLook w:val="00A0" w:firstRow="1" w:lastRow="0" w:firstColumn="1" w:lastColumn="0" w:noHBand="0" w:noVBand="0"/>
      </w:tblPr>
      <w:tblGrid>
        <w:gridCol w:w="2345"/>
        <w:gridCol w:w="2460"/>
      </w:tblGrid>
      <w:tr w:rsidR="00AD434F">
        <w:tc>
          <w:tcPr>
            <w:tcW w:w="2345" w:type="dxa"/>
            <w:tcBorders>
              <w:top w:val="nil"/>
              <w:left w:val="nil"/>
              <w:bottom w:val="nil"/>
              <w:right w:val="nil"/>
            </w:tcBorders>
            <w:vAlign w:val="center"/>
          </w:tcPr>
          <w:p w:rsidR="00AD434F" w:rsidRDefault="00F91567" w:rsidP="00423D72">
            <w:pPr>
              <w:spacing w:after="0"/>
              <w:jc w:val="center"/>
            </w:pPr>
            <w:bookmarkStart w:id="9" w:name="_Ref60632780"/>
            <w:r>
              <w:rPr>
                <w:noProof/>
              </w:rPr>
              <w:drawing>
                <wp:inline distT="0" distB="0" distL="0" distR="0" wp14:anchorId="6BDE62F0" wp14:editId="4D86864D">
                  <wp:extent cx="1477645" cy="925195"/>
                  <wp:effectExtent l="0" t="0" r="0" b="0"/>
                  <wp:docPr id="18" name="Picture 18" descr="c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w"/>
                          <pic:cNvPicPr>
                            <a:picLocks noChangeAspect="1" noChangeArrowheads="1"/>
                          </pic:cNvPicPr>
                        </pic:nvPicPr>
                        <pic:blipFill>
                          <a:blip r:embed="rId15">
                            <a:extLst>
                              <a:ext uri="{28A0092B-C50C-407E-A947-70E740481C1C}">
                                <a14:useLocalDpi xmlns:a14="http://schemas.microsoft.com/office/drawing/2010/main" val="0"/>
                              </a:ext>
                            </a:extLst>
                          </a:blip>
                          <a:srcRect b="3329"/>
                          <a:stretch>
                            <a:fillRect/>
                          </a:stretch>
                        </pic:blipFill>
                        <pic:spPr bwMode="auto">
                          <a:xfrm>
                            <a:off x="0" y="0"/>
                            <a:ext cx="1477645" cy="925195"/>
                          </a:xfrm>
                          <a:prstGeom prst="rect">
                            <a:avLst/>
                          </a:prstGeom>
                          <a:noFill/>
                          <a:ln>
                            <a:noFill/>
                          </a:ln>
                        </pic:spPr>
                      </pic:pic>
                    </a:graphicData>
                  </a:graphic>
                </wp:inline>
              </w:drawing>
            </w:r>
          </w:p>
        </w:tc>
        <w:tc>
          <w:tcPr>
            <w:tcW w:w="2460" w:type="dxa"/>
            <w:tcBorders>
              <w:top w:val="nil"/>
              <w:left w:val="nil"/>
              <w:bottom w:val="nil"/>
              <w:right w:val="nil"/>
            </w:tcBorders>
            <w:vAlign w:val="center"/>
          </w:tcPr>
          <w:p w:rsidR="00AD434F" w:rsidRDefault="00F91567" w:rsidP="00423D72">
            <w:pPr>
              <w:spacing w:after="0"/>
              <w:jc w:val="center"/>
            </w:pPr>
            <w:r>
              <w:rPr>
                <w:noProof/>
              </w:rPr>
              <w:drawing>
                <wp:inline distT="0" distB="0" distL="0" distR="0" wp14:anchorId="3CDB0E37" wp14:editId="3ABD3071">
                  <wp:extent cx="1403350" cy="925195"/>
                  <wp:effectExtent l="0" t="0" r="0" b="0"/>
                  <wp:docPr id="19" name="Picture 19" descr="cow_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w_base"/>
                          <pic:cNvPicPr>
                            <a:picLocks noChangeAspect="1" noChangeArrowheads="1"/>
                          </pic:cNvPicPr>
                        </pic:nvPicPr>
                        <pic:blipFill>
                          <a:blip r:embed="rId16">
                            <a:extLst>
                              <a:ext uri="{28A0092B-C50C-407E-A947-70E740481C1C}">
                                <a14:useLocalDpi xmlns:a14="http://schemas.microsoft.com/office/drawing/2010/main" val="0"/>
                              </a:ext>
                            </a:extLst>
                          </a:blip>
                          <a:srcRect b="3394"/>
                          <a:stretch>
                            <a:fillRect/>
                          </a:stretch>
                        </pic:blipFill>
                        <pic:spPr bwMode="auto">
                          <a:xfrm>
                            <a:off x="0" y="0"/>
                            <a:ext cx="1403350" cy="925195"/>
                          </a:xfrm>
                          <a:prstGeom prst="rect">
                            <a:avLst/>
                          </a:prstGeom>
                          <a:noFill/>
                          <a:ln>
                            <a:noFill/>
                          </a:ln>
                        </pic:spPr>
                      </pic:pic>
                    </a:graphicData>
                  </a:graphic>
                </wp:inline>
              </w:drawing>
            </w:r>
          </w:p>
        </w:tc>
      </w:tr>
      <w:tr w:rsidR="00AD434F">
        <w:tc>
          <w:tcPr>
            <w:tcW w:w="2345" w:type="dxa"/>
            <w:tcBorders>
              <w:top w:val="nil"/>
              <w:left w:val="nil"/>
              <w:bottom w:val="nil"/>
              <w:right w:val="nil"/>
            </w:tcBorders>
            <w:vAlign w:val="center"/>
          </w:tcPr>
          <w:p w:rsidR="00AD434F" w:rsidRDefault="00F91567" w:rsidP="00423D72">
            <w:pPr>
              <w:spacing w:after="0"/>
              <w:jc w:val="center"/>
            </w:pPr>
            <w:r>
              <w:rPr>
                <w:noProof/>
              </w:rPr>
              <w:drawing>
                <wp:inline distT="0" distB="0" distL="0" distR="0" wp14:anchorId="06F83E70" wp14:editId="7C800AED">
                  <wp:extent cx="1403350" cy="1371600"/>
                  <wp:effectExtent l="0" t="0" r="0" b="0"/>
                  <wp:docPr id="20" name="Picture 20" descr="h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orse"/>
                          <pic:cNvPicPr>
                            <a:picLocks noChangeAspect="1" noChangeArrowheads="1"/>
                          </pic:cNvPicPr>
                        </pic:nvPicPr>
                        <pic:blipFill>
                          <a:blip r:embed="rId17">
                            <a:extLst>
                              <a:ext uri="{28A0092B-C50C-407E-A947-70E740481C1C}">
                                <a14:useLocalDpi xmlns:a14="http://schemas.microsoft.com/office/drawing/2010/main" val="0"/>
                              </a:ext>
                            </a:extLst>
                          </a:blip>
                          <a:srcRect t="507" b="1521"/>
                          <a:stretch>
                            <a:fillRect/>
                          </a:stretch>
                        </pic:blipFill>
                        <pic:spPr bwMode="auto">
                          <a:xfrm>
                            <a:off x="0" y="0"/>
                            <a:ext cx="1403350" cy="1371600"/>
                          </a:xfrm>
                          <a:prstGeom prst="rect">
                            <a:avLst/>
                          </a:prstGeom>
                          <a:noFill/>
                          <a:ln>
                            <a:noFill/>
                          </a:ln>
                        </pic:spPr>
                      </pic:pic>
                    </a:graphicData>
                  </a:graphic>
                </wp:inline>
              </w:drawing>
            </w:r>
          </w:p>
        </w:tc>
        <w:tc>
          <w:tcPr>
            <w:tcW w:w="2460" w:type="dxa"/>
            <w:tcBorders>
              <w:top w:val="nil"/>
              <w:left w:val="nil"/>
              <w:bottom w:val="nil"/>
              <w:right w:val="nil"/>
            </w:tcBorders>
            <w:vAlign w:val="center"/>
          </w:tcPr>
          <w:p w:rsidR="00AD434F" w:rsidRDefault="00F91567" w:rsidP="00423D72">
            <w:pPr>
              <w:spacing w:after="0"/>
              <w:jc w:val="center"/>
            </w:pPr>
            <w:r>
              <w:rPr>
                <w:noProof/>
              </w:rPr>
              <w:drawing>
                <wp:inline distT="0" distB="0" distL="0" distR="0" wp14:anchorId="573027CC" wp14:editId="6D73A721">
                  <wp:extent cx="1456690" cy="1371600"/>
                  <wp:effectExtent l="0" t="0" r="0" b="0"/>
                  <wp:docPr id="21" name="Picture 21" descr="horse_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rse_base"/>
                          <pic:cNvPicPr>
                            <a:picLocks noChangeAspect="1" noChangeArrowheads="1"/>
                          </pic:cNvPicPr>
                        </pic:nvPicPr>
                        <pic:blipFill>
                          <a:blip r:embed="rId18">
                            <a:extLst>
                              <a:ext uri="{28A0092B-C50C-407E-A947-70E740481C1C}">
                                <a14:useLocalDpi xmlns:a14="http://schemas.microsoft.com/office/drawing/2010/main" val="0"/>
                              </a:ext>
                            </a:extLst>
                          </a:blip>
                          <a:srcRect t="1518" b="2054"/>
                          <a:stretch>
                            <a:fillRect/>
                          </a:stretch>
                        </pic:blipFill>
                        <pic:spPr bwMode="auto">
                          <a:xfrm>
                            <a:off x="0" y="0"/>
                            <a:ext cx="1456690" cy="1371600"/>
                          </a:xfrm>
                          <a:prstGeom prst="rect">
                            <a:avLst/>
                          </a:prstGeom>
                          <a:noFill/>
                          <a:ln>
                            <a:noFill/>
                          </a:ln>
                        </pic:spPr>
                      </pic:pic>
                    </a:graphicData>
                  </a:graphic>
                </wp:inline>
              </w:drawing>
            </w:r>
          </w:p>
        </w:tc>
      </w:tr>
      <w:tr w:rsidR="00AD434F" w:rsidRPr="00BB2B58">
        <w:tc>
          <w:tcPr>
            <w:tcW w:w="2345" w:type="dxa"/>
            <w:tcBorders>
              <w:top w:val="nil"/>
              <w:left w:val="nil"/>
              <w:bottom w:val="nil"/>
              <w:right w:val="nil"/>
            </w:tcBorders>
          </w:tcPr>
          <w:p w:rsidR="00AD434F" w:rsidRPr="00BD410F" w:rsidRDefault="005A18F0" w:rsidP="00423D72">
            <w:pPr>
              <w:spacing w:after="40"/>
              <w:jc w:val="center"/>
              <w:rPr>
                <w:sz w:val="16"/>
                <w:szCs w:val="16"/>
              </w:rPr>
            </w:pPr>
            <w:r>
              <w:rPr>
                <w:sz w:val="16"/>
                <w:szCs w:val="16"/>
              </w:rPr>
              <w:t>Given set of feature points, and c</w:t>
            </w:r>
            <w:r w:rsidR="00AD434F" w:rsidRPr="00BD410F">
              <w:rPr>
                <w:sz w:val="16"/>
                <w:szCs w:val="16"/>
              </w:rPr>
              <w:t>om</w:t>
            </w:r>
            <w:r>
              <w:rPr>
                <w:sz w:val="16"/>
                <w:szCs w:val="16"/>
              </w:rPr>
              <w:t>puted</w:t>
            </w:r>
            <w:r w:rsidR="00AD434F" w:rsidRPr="00BD410F">
              <w:rPr>
                <w:sz w:val="16"/>
                <w:szCs w:val="16"/>
              </w:rPr>
              <w:t xml:space="preserve"> paths and patches</w:t>
            </w:r>
            <w:r w:rsidR="00AD434F">
              <w:rPr>
                <w:sz w:val="16"/>
                <w:szCs w:val="16"/>
              </w:rPr>
              <w:t>.</w:t>
            </w:r>
          </w:p>
        </w:tc>
        <w:tc>
          <w:tcPr>
            <w:tcW w:w="2460" w:type="dxa"/>
            <w:tcBorders>
              <w:top w:val="nil"/>
              <w:left w:val="nil"/>
              <w:bottom w:val="nil"/>
              <w:right w:val="nil"/>
            </w:tcBorders>
          </w:tcPr>
          <w:p w:rsidR="00AD434F" w:rsidRPr="00BD410F" w:rsidRDefault="00AD434F" w:rsidP="00423D72">
            <w:pPr>
              <w:spacing w:after="40"/>
              <w:jc w:val="center"/>
              <w:rPr>
                <w:sz w:val="16"/>
                <w:szCs w:val="16"/>
              </w:rPr>
            </w:pPr>
            <w:r w:rsidRPr="00BD410F">
              <w:rPr>
                <w:sz w:val="16"/>
                <w:szCs w:val="16"/>
              </w:rPr>
              <w:t>Resulting base meshes</w:t>
            </w:r>
          </w:p>
        </w:tc>
      </w:tr>
      <w:tr w:rsidR="00AD434F" w:rsidRPr="00BB2B58">
        <w:tc>
          <w:tcPr>
            <w:tcW w:w="4805" w:type="dxa"/>
            <w:gridSpan w:val="2"/>
            <w:tcBorders>
              <w:top w:val="nil"/>
              <w:left w:val="nil"/>
              <w:bottom w:val="nil"/>
              <w:right w:val="nil"/>
            </w:tcBorders>
          </w:tcPr>
          <w:p w:rsidR="00AD434F" w:rsidRPr="00AD434F" w:rsidRDefault="00AD434F" w:rsidP="00E6719E">
            <w:pPr>
              <w:pStyle w:val="Caption"/>
              <w:spacing w:after="0"/>
            </w:pPr>
            <w:bookmarkStart w:id="10" w:name="_Ref61970282"/>
            <w:r>
              <w:t xml:space="preserve">Figure </w:t>
            </w:r>
            <w:fldSimple w:instr=" SEQ Figure \* ARABIC ">
              <w:r w:rsidR="00020BDF">
                <w:rPr>
                  <w:noProof/>
                </w:rPr>
                <w:t>2</w:t>
              </w:r>
            </w:fldSimple>
            <w:bookmarkEnd w:id="10"/>
            <w:r>
              <w:t>: Example of consistent partitioning process.</w:t>
            </w:r>
          </w:p>
        </w:tc>
      </w:tr>
    </w:tbl>
    <w:p w:rsidR="00A03445" w:rsidRDefault="00436383" w:rsidP="00A03445">
      <w:pPr>
        <w:pStyle w:val="Heading1"/>
      </w:pPr>
      <w:bookmarkStart w:id="11" w:name="_Ref62056987"/>
      <w:r>
        <w:t>I</w:t>
      </w:r>
      <w:r w:rsidR="00A03445">
        <w:t>nitialization</w:t>
      </w:r>
      <w:r>
        <w:t xml:space="preserve"> of coarse map</w:t>
      </w:r>
      <w:bookmarkEnd w:id="9"/>
      <w:bookmarkEnd w:id="11"/>
    </w:p>
    <w:p w:rsidR="00547E16" w:rsidRDefault="00876129" w:rsidP="00547E16">
      <w:pPr>
        <w:pStyle w:val="BodyText"/>
      </w:pPr>
      <w:r>
        <w:t xml:space="preserve">Our goal is to form a consistent partitioning of meshes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4B59CD">
        <w:t xml:space="preserve"> and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4B59CD">
        <w:t xml:space="preserve"> </w:t>
      </w:r>
      <w:r>
        <w:t>into corresponding triangular patches.</w:t>
      </w:r>
      <w:r w:rsidR="004C0976">
        <w:t xml:space="preserve">  </w:t>
      </w:r>
      <w:r w:rsidR="00571794">
        <w:t>The patch bounda</w:t>
      </w:r>
      <w:r w:rsidR="00547E16">
        <w:t>ries are defined by</w:t>
      </w:r>
      <w:r w:rsidR="00571794">
        <w:t xml:space="preserve"> path network</w:t>
      </w:r>
      <w:r w:rsidR="00547E16">
        <w:t>s</w:t>
      </w:r>
      <w:r w:rsidR="00571794">
        <w:t xml:space="preserve"> linking</w:t>
      </w:r>
      <w:r w:rsidR="004C0976">
        <w:t xml:space="preserve"> together</w:t>
      </w:r>
      <w:r w:rsidR="00571794">
        <w:t xml:space="preserve"> feature vertices.</w:t>
      </w:r>
      <w:r w:rsidR="004C0976">
        <w:t xml:space="preserve">  </w:t>
      </w:r>
      <w:r w:rsidR="00571794">
        <w:t xml:space="preserve">These feature vertices </w:t>
      </w:r>
      <w:r w:rsidR="005909CA">
        <w:t xml:space="preserve">are optionally </w:t>
      </w:r>
      <w:r w:rsidR="00571794">
        <w:t>specified by the user</w:t>
      </w:r>
      <w:r w:rsidR="005909CA">
        <w:t xml:space="preserve">.  </w:t>
      </w:r>
      <w:r w:rsidR="00354985">
        <w:t>If their number is insufficient for the given surface genus (e.g. at least 4 features for genus 0</w:t>
      </w:r>
      <w:r w:rsidR="00294C70">
        <w:t>, more for higher genus</w:t>
      </w:r>
      <w:r w:rsidR="00354985">
        <w:t>), o</w:t>
      </w:r>
      <w:r w:rsidR="005909CA">
        <w:t>ur algorithm aut</w:t>
      </w:r>
      <w:r w:rsidR="005909CA">
        <w:t>o</w:t>
      </w:r>
      <w:r w:rsidR="005909CA">
        <w:t>matically inserts additional pairs.</w:t>
      </w:r>
      <w:r w:rsidR="00547E16">
        <w:t xml:space="preserve">  We allow the pat</w:t>
      </w:r>
      <w:r w:rsidR="00547E16" w:rsidRPr="00A47803">
        <w:t>h connectivity to be either specified</w:t>
      </w:r>
      <w:r w:rsidR="00DF4CBD">
        <w:t xml:space="preserve"> (as in</w:t>
      </w:r>
      <w:r w:rsidR="00547E16">
        <w:t xml:space="preserve"> [Praun et al 2001]) </w:t>
      </w:r>
      <w:r w:rsidR="00547E16" w:rsidRPr="00A47803">
        <w:t>or arbitrary</w:t>
      </w:r>
      <w:r w:rsidR="00547E16">
        <w:t xml:space="preserve"> (</w:t>
      </w:r>
      <w:r w:rsidR="00DF4CBD">
        <w:t>as in</w:t>
      </w:r>
      <w:r w:rsidR="00547E16">
        <w:t xml:space="preserve"> [</w:t>
      </w:r>
      <w:r w:rsidR="00AD434F">
        <w:t>Kraevoy</w:t>
      </w:r>
      <w:r w:rsidR="00547E16">
        <w:t xml:space="preserve"> et al 2003])</w:t>
      </w:r>
      <w:r w:rsidR="00547E16" w:rsidRPr="00A47803">
        <w:t>, depending on the applica</w:t>
      </w:r>
      <w:r w:rsidR="00547E16">
        <w:t>tion scenario.</w:t>
      </w:r>
    </w:p>
    <w:p w:rsidR="0034133E" w:rsidRDefault="004C0976" w:rsidP="001977EE">
      <w:pPr>
        <w:pStyle w:val="BodyText"/>
        <w:spacing w:after="160"/>
      </w:pPr>
      <w:r>
        <w:t xml:space="preserve">Our approach is to link together </w:t>
      </w:r>
      <w:r w:rsidR="0034133E">
        <w:t xml:space="preserve">corresponding feature pairs on both meshes using </w:t>
      </w:r>
      <w:r w:rsidR="005909CA">
        <w:t xml:space="preserve">constrained shortest </w:t>
      </w:r>
      <w:r w:rsidR="0034133E">
        <w:t>paths, similarly in spirit to the methods</w:t>
      </w:r>
      <w:r w:rsidR="0034133E" w:rsidRPr="0034133E">
        <w:t xml:space="preserve"> </w:t>
      </w:r>
      <w:r w:rsidR="0034133E">
        <w:t xml:space="preserve">of Praun et al [2001] and </w:t>
      </w:r>
      <w:r w:rsidR="00AD434F">
        <w:t>Kraevoy</w:t>
      </w:r>
      <w:r w:rsidR="0034133E">
        <w:t xml:space="preserve"> et al [2003].</w:t>
      </w:r>
      <w:r w:rsidR="00705EC2">
        <w:t xml:space="preserve">  </w:t>
      </w:r>
      <w:r w:rsidR="00547E16">
        <w:t xml:space="preserve">We add paths in a greedy fashion, subject to constraints that ensure consistent topology, and using heuristics that avoid swirls.  </w:t>
      </w:r>
      <w:r w:rsidR="0034133E">
        <w:t xml:space="preserve">When a maximal </w:t>
      </w:r>
      <w:r w:rsidR="000F02E8">
        <w:t>graph</w:t>
      </w:r>
      <w:r w:rsidR="0034133E">
        <w:t xml:space="preserve"> of non-crossing paths has been created, the two surfaces </w:t>
      </w:r>
      <w:r w:rsidR="008B5116">
        <w:t>have been</w:t>
      </w:r>
      <w:r w:rsidR="0034133E">
        <w:t xml:space="preserve"> partitioned into triangular patches.</w:t>
      </w:r>
    </w:p>
    <w:p w:rsidR="007B2F85" w:rsidRDefault="00E474E7" w:rsidP="00E44FB4">
      <w:pPr>
        <w:pStyle w:val="BodyText"/>
      </w:pPr>
      <w:r w:rsidRPr="00E474E7">
        <w:rPr>
          <w:b/>
        </w:rPr>
        <w:t>Path tracing.</w:t>
      </w:r>
      <w:r w:rsidRPr="00E474E7">
        <w:t xml:space="preserve">  We trace the shortest path between a pair of feature vertices using a Dijkstra search.  The search is constrained to not intersect with paths already in the network.  To obtain path ne</w:t>
      </w:r>
      <w:r w:rsidRPr="00E474E7">
        <w:t>t</w:t>
      </w:r>
      <w:r w:rsidRPr="00E474E7">
        <w:t xml:space="preserve">works with consistent topologies between the two meshes, we must maintain a consistent ordering of the neighbors of each vertex. </w:t>
      </w:r>
      <w:r w:rsidR="008064BB">
        <w:t xml:space="preserve"> </w:t>
      </w:r>
      <w:r w:rsidR="00932C8B">
        <w:t>There</w:t>
      </w:r>
      <w:r w:rsidR="00AD434F">
        <w:t>fore an</w:t>
      </w:r>
      <w:r w:rsidR="00932C8B">
        <w:t xml:space="preserve"> add</w:t>
      </w:r>
      <w:r w:rsidR="002C2830">
        <w:t>i</w:t>
      </w:r>
      <w:r w:rsidR="000D722B">
        <w:t>tional</w:t>
      </w:r>
      <w:r w:rsidR="002C2830">
        <w:t xml:space="preserve"> constrain</w:t>
      </w:r>
      <w:r w:rsidR="0079768C">
        <w:t>t on</w:t>
      </w:r>
      <w:r w:rsidR="002C2830">
        <w:t xml:space="preserve"> the </w:t>
      </w:r>
      <w:r w:rsidR="000F02E8">
        <w:t>path</w:t>
      </w:r>
      <w:r w:rsidR="00AD434F">
        <w:t xml:space="preserve">s is </w:t>
      </w:r>
      <w:r w:rsidR="00932C8B">
        <w:t xml:space="preserve">to </w:t>
      </w:r>
      <w:r w:rsidR="0079768C">
        <w:t>start and end in</w:t>
      </w:r>
      <w:r w:rsidR="00F072C5">
        <w:t xml:space="preserve"> </w:t>
      </w:r>
      <w:r w:rsidR="00AD434F">
        <w:t>corresponding s</w:t>
      </w:r>
      <w:r w:rsidR="00F072C5">
        <w:t>ector</w:t>
      </w:r>
      <w:r w:rsidR="00AD434F">
        <w:t>s</w:t>
      </w:r>
      <w:r w:rsidR="00F072C5">
        <w:t xml:space="preserve"> </w:t>
      </w:r>
      <w:r w:rsidR="00AD434F">
        <w:t>on the two meshes</w:t>
      </w:r>
      <w:r w:rsidR="00827647">
        <w:t>.</w:t>
      </w:r>
      <w:r w:rsidR="001B5C60">
        <w:t xml:space="preserve"> </w:t>
      </w:r>
      <w:r w:rsidR="0079768C">
        <w:t xml:space="preserve"> </w:t>
      </w:r>
      <w:r w:rsidR="001B5C60">
        <w:t xml:space="preserve">(We assume that the meshes are orientable.)  </w:t>
      </w:r>
      <w:r w:rsidR="0079768C">
        <w:t>When the shortest paths on each mesh are not consistent, we trace two candidate pairs of paths, by imposing the sectors from</w:t>
      </w:r>
      <w:r w:rsidR="004B59CD">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79768C">
        <w:t xml:space="preserve"> on the path on</w:t>
      </w:r>
      <w:r w:rsidR="004B59CD">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79768C">
        <w:t>, and vice-versa, and then pick the best pair.</w:t>
      </w:r>
    </w:p>
    <w:p w:rsidR="00546A43" w:rsidRDefault="00546A43" w:rsidP="00546A43">
      <w:pPr>
        <w:pStyle w:val="BodyText"/>
      </w:pPr>
      <w:r>
        <w:t xml:space="preserve">To allow the creation of a valid path between any pair of features, we lazily add extra Steiner vertices in the meshes, as suggested </w:t>
      </w:r>
      <w:r w:rsidR="00AD434F">
        <w:t>by</w:t>
      </w:r>
      <w:r>
        <w:t xml:space="preserve"> </w:t>
      </w:r>
      <w:r w:rsidR="00AD434F">
        <w:t>Kraevoy</w:t>
      </w:r>
      <w:r>
        <w:t xml:space="preserve"> et al </w:t>
      </w:r>
      <w:r w:rsidR="00AD434F">
        <w:t>[</w:t>
      </w:r>
      <w:r>
        <w:t xml:space="preserve">2003].  </w:t>
      </w:r>
      <w:r w:rsidR="000F02E8">
        <w:t xml:space="preserve">Our scheme </w:t>
      </w:r>
      <w:r>
        <w:t>perform</w:t>
      </w:r>
      <w:r w:rsidR="000F02E8">
        <w:t>s</w:t>
      </w:r>
      <w:r>
        <w:t xml:space="preserve"> Dijkstra searches on both the mesh vertices and the edge midpoints.  Since using edge midpoints in a path corresponds to adding Steiner vertices, we give preference to paths that do not use them.</w:t>
      </w:r>
      <w:r w:rsidR="00AD434F" w:rsidRPr="00AD434F">
        <w:t xml:space="preserve"> </w:t>
      </w:r>
      <w:r w:rsidR="0079768C">
        <w:t>This may lead to slightly more jagged paths, but</w:t>
      </w:r>
      <w:r w:rsidR="00455CFC">
        <w:t xml:space="preserve"> the precise geometry of the paths is </w:t>
      </w:r>
      <w:r w:rsidR="00AD434F">
        <w:t>not critical to the final map, since the paths are not constraints — they only guide the construction of compatible PM sequences.</w:t>
      </w:r>
    </w:p>
    <w:p w:rsidR="00AD434F" w:rsidRDefault="0079768C" w:rsidP="00AD434F">
      <w:pPr>
        <w:pStyle w:val="BodyText"/>
      </w:pPr>
      <w:r>
        <w:t xml:space="preserve">Our greedy path-insertion algorithm selects the best pair of corresponding paths </w:t>
      </w:r>
      <w:r w:rsidR="00AD434F">
        <w:t xml:space="preserve">from a priority queue sorted by the sum of </w:t>
      </w:r>
      <w:r>
        <w:t xml:space="preserve">path </w:t>
      </w:r>
      <w:r w:rsidR="00AD434F">
        <w:t>lengths on</w:t>
      </w:r>
      <w:r w:rsidR="004B59CD">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4B59CD">
        <w:t xml:space="preserve"> and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AD434F">
        <w:t>.</w:t>
      </w:r>
      <w:r>
        <w:t xml:space="preserve">  The queue is initially populated by tracing paths from each vertex to its 10 closest neighbors.  When the best candidate</w:t>
      </w:r>
      <w:r w:rsidR="00AD434F">
        <w:t xml:space="preserve"> is selected</w:t>
      </w:r>
      <w:r w:rsidR="00455CFC">
        <w:t>,</w:t>
      </w:r>
      <w:r w:rsidR="00AD434F">
        <w:t xml:space="preserve"> we check whether it </w:t>
      </w:r>
      <w:r>
        <w:t xml:space="preserve">is </w:t>
      </w:r>
      <w:r w:rsidR="00AD434F">
        <w:t xml:space="preserve">still </w:t>
      </w:r>
      <w:r>
        <w:t>valid</w:t>
      </w:r>
      <w:r w:rsidR="00AD434F">
        <w:t>, and if not we recom</w:t>
      </w:r>
      <w:r w:rsidR="00A35E0C">
        <w:t>pute</w:t>
      </w:r>
      <w:r w:rsidR="00AD434F">
        <w:t xml:space="preserve"> it and insert it back in the queue</w:t>
      </w:r>
      <w:r>
        <w:t xml:space="preserve">.  </w:t>
      </w:r>
    </w:p>
    <w:p w:rsidR="006C1E03" w:rsidRDefault="00F072C5" w:rsidP="00E44FB4">
      <w:pPr>
        <w:pStyle w:val="BodyText"/>
      </w:pPr>
      <w:r>
        <w:t>To guarantee the success of the algorithm, we must avoid enclo</w:t>
      </w:r>
      <w:r>
        <w:t>s</w:t>
      </w:r>
      <w:r>
        <w:t>ing any vert</w:t>
      </w:r>
      <w:r w:rsidR="008B5116">
        <w:t>ex</w:t>
      </w:r>
      <w:r>
        <w:t xml:space="preserve"> within </w:t>
      </w:r>
      <w:r w:rsidR="008B5116">
        <w:t>a path cycle</w:t>
      </w:r>
      <w:r>
        <w:t xml:space="preserve"> not connected to</w:t>
      </w:r>
      <w:r w:rsidR="008B5116">
        <w:t xml:space="preserve"> it</w:t>
      </w:r>
      <w:r>
        <w:t>.</w:t>
      </w:r>
      <w:r w:rsidR="00A059D1">
        <w:t xml:space="preserve">  </w:t>
      </w:r>
      <w:r>
        <w:t>Praun et al [2001]</w:t>
      </w:r>
      <w:r w:rsidR="00A059D1">
        <w:t xml:space="preserve"> observe </w:t>
      </w:r>
      <w:r>
        <w:t xml:space="preserve">that </w:t>
      </w:r>
      <w:r w:rsidR="00C50320">
        <w:t>for genus-0</w:t>
      </w:r>
      <w:r>
        <w:t xml:space="preserve"> </w:t>
      </w:r>
      <w:r w:rsidR="002C2830">
        <w:t xml:space="preserve">surfaces </w:t>
      </w:r>
      <w:r>
        <w:t xml:space="preserve">it is </w:t>
      </w:r>
      <w:r w:rsidR="002C2830">
        <w:t xml:space="preserve">sufficient </w:t>
      </w:r>
      <w:r>
        <w:t xml:space="preserve">to first build a spanning tree of the </w:t>
      </w:r>
      <w:r w:rsidR="006C298C">
        <w:t>feature</w:t>
      </w:r>
      <w:r w:rsidR="002C2830">
        <w:t xml:space="preserve"> vertices</w:t>
      </w:r>
      <w:r w:rsidR="00C80D76">
        <w:t xml:space="preserve"> (</w:t>
      </w:r>
      <w:r w:rsidR="00A059D1">
        <w:t>before forming any cycles</w:t>
      </w:r>
      <w:r w:rsidR="00C80D76">
        <w:t>)</w:t>
      </w:r>
      <w:r w:rsidR="00A059D1">
        <w:t xml:space="preserve">.  </w:t>
      </w:r>
      <w:r w:rsidR="006D5C58">
        <w:t>We</w:t>
      </w:r>
      <w:r w:rsidR="00C80D76">
        <w:t xml:space="preserve"> generalize </w:t>
      </w:r>
      <w:r w:rsidR="008B5116">
        <w:t>this</w:t>
      </w:r>
      <w:r w:rsidR="00A059D1">
        <w:t xml:space="preserve"> </w:t>
      </w:r>
      <w:r w:rsidR="00C80D76">
        <w:t>approach</w:t>
      </w:r>
      <w:r w:rsidR="00A059D1">
        <w:t xml:space="preserve"> to arbitrary genus</w:t>
      </w:r>
      <w:r w:rsidR="006D5C58">
        <w:t xml:space="preserve">.  </w:t>
      </w:r>
      <w:r w:rsidR="008B5116">
        <w:t>To this end, w</w:t>
      </w:r>
      <w:r w:rsidR="006D5C58">
        <w:t>e m</w:t>
      </w:r>
      <w:r w:rsidR="00A059D1">
        <w:t xml:space="preserve">ust distinguish between separating and non-separating cycles formed by the paths.  </w:t>
      </w:r>
      <w:r w:rsidR="006C298C">
        <w:t xml:space="preserve">(A separating cycle is one that breaks the surface into two disjoint components.)  Our </w:t>
      </w:r>
      <w:r w:rsidR="000F02E8">
        <w:t>strategy</w:t>
      </w:r>
      <w:r w:rsidR="006C298C">
        <w:t xml:space="preserve"> is to</w:t>
      </w:r>
      <w:r>
        <w:t xml:space="preserve"> </w:t>
      </w:r>
      <w:r w:rsidR="00D82383">
        <w:t xml:space="preserve">first build a maximal </w:t>
      </w:r>
      <w:r w:rsidR="00A059D1">
        <w:t>path network</w:t>
      </w:r>
      <w:r w:rsidR="00D82383">
        <w:t xml:space="preserve"> without separating cycles, before adding any paths </w:t>
      </w:r>
      <w:r w:rsidR="00A059D1">
        <w:t>forming</w:t>
      </w:r>
      <w:r w:rsidR="00D82383">
        <w:t xml:space="preserve"> separating cycles.</w:t>
      </w:r>
    </w:p>
    <w:p w:rsidR="0049776D" w:rsidRDefault="006C1E03" w:rsidP="00E44FB4">
      <w:pPr>
        <w:pStyle w:val="BodyText"/>
      </w:pPr>
      <w:r>
        <w:t xml:space="preserve">For a surface of genus </w:t>
      </w:r>
      <m:oMath>
        <m:r>
          <w:rPr>
            <w:rFonts w:ascii="Cambria Math" w:hAnsi="Cambria Math"/>
          </w:rPr>
          <m:t>g</m:t>
        </m:r>
      </m:oMath>
      <w:r>
        <w:t xml:space="preserve"> with </w:t>
      </w:r>
      <m:oMath>
        <m:r>
          <w:rPr>
            <w:rFonts w:ascii="Cambria Math" w:hAnsi="Cambria Math"/>
          </w:rPr>
          <m:t>k</m:t>
        </m:r>
      </m:oMath>
      <w:r>
        <w:t xml:space="preserve"> feature vertices, the maximal </w:t>
      </w:r>
      <w:r w:rsidR="00C80D76">
        <w:t xml:space="preserve">non-separating </w:t>
      </w:r>
      <w:r>
        <w:t xml:space="preserve">graph is the union of a tree spanning all </w:t>
      </w:r>
      <w:r w:rsidRPr="006C1E03">
        <w:t>feature</w:t>
      </w:r>
      <w:r>
        <w:t xml:space="preserve"> points and</w:t>
      </w:r>
      <w:r w:rsidR="004B59CD">
        <w:t xml:space="preserve"> </w:t>
      </w:r>
      <m:oMath>
        <m:r>
          <w:rPr>
            <w:rFonts w:ascii="Cambria Math" w:hAnsi="Cambria Math"/>
          </w:rPr>
          <m:t>2g</m:t>
        </m:r>
      </m:oMath>
      <w:r>
        <w:t xml:space="preserve"> non-separating cycles, and thus has exactly</w:t>
      </w:r>
      <w:r w:rsidR="004B59CD">
        <w:t xml:space="preserve"> </w:t>
      </w:r>
      <m:oMath>
        <m:r>
          <w:rPr>
            <w:rFonts w:ascii="Cambria Math" w:hAnsi="Cambria Math"/>
          </w:rPr>
          <m:t>k-1+2g</m:t>
        </m:r>
      </m:oMath>
      <w:r>
        <w:t xml:space="preserve"> paths.</w:t>
      </w:r>
      <w:r w:rsidR="00AD5F94">
        <w:t xml:space="preserve">  </w:t>
      </w:r>
      <w:r w:rsidR="00D82383">
        <w:t xml:space="preserve">This </w:t>
      </w:r>
      <w:r w:rsidR="00AD5F94">
        <w:t xml:space="preserve">maximal non-separating </w:t>
      </w:r>
      <w:r w:rsidR="00D82383">
        <w:t xml:space="preserve">graph </w:t>
      </w:r>
      <w:r w:rsidR="00962472">
        <w:t>topologically cuts</w:t>
      </w:r>
      <w:r w:rsidR="00D82383">
        <w:t xml:space="preserve"> the surface into a disc [Gu et al 2002], with all the </w:t>
      </w:r>
      <w:r>
        <w:t>sectors</w:t>
      </w:r>
      <w:r w:rsidR="00107422">
        <w:t xml:space="preserve"> around </w:t>
      </w:r>
      <w:r w:rsidR="00D82383">
        <w:t>feature vertices</w:t>
      </w:r>
      <w:r w:rsidR="00107422">
        <w:t xml:space="preserve"> as vertices</w:t>
      </w:r>
      <w:r w:rsidR="00D82383">
        <w:t xml:space="preserve"> on the boundary</w:t>
      </w:r>
      <w:r w:rsidR="0057424D">
        <w:t xml:space="preserve"> of the disc</w:t>
      </w:r>
      <w:r w:rsidR="00D82383">
        <w:t xml:space="preserve">. </w:t>
      </w:r>
      <w:r w:rsidR="006C4687">
        <w:t>The neighbor ordering constraint ensures that the ordering of the disc vertices is the same for both</w:t>
      </w:r>
      <w:r w:rsidR="004B59CD">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4B59CD">
        <w:t xml:space="preserve"> and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6C4687">
        <w:t xml:space="preserve">. </w:t>
      </w:r>
      <w:r w:rsidR="00D82383">
        <w:t>In such a configu</w:t>
      </w:r>
      <w:r w:rsidR="00C93BFA">
        <w:t>ration, there</w:t>
      </w:r>
      <w:r w:rsidR="00D82383">
        <w:t xml:space="preserve"> always </w:t>
      </w:r>
      <w:r w:rsidR="00C93BFA">
        <w:t>exists a unique way t</w:t>
      </w:r>
      <w:r w:rsidR="00D82383">
        <w:t xml:space="preserve">o link </w:t>
      </w:r>
      <w:r w:rsidR="00C80D76">
        <w:t xml:space="preserve">any </w:t>
      </w:r>
      <w:r w:rsidR="00D82383">
        <w:t>two vertices</w:t>
      </w:r>
      <w:r w:rsidR="0057424D">
        <w:t xml:space="preserve"> (</w:t>
      </w:r>
      <w:r w:rsidR="00C80D76">
        <w:t>sectors</w:t>
      </w:r>
      <w:r w:rsidR="0057424D">
        <w:t xml:space="preserve"> adjacent to a feature</w:t>
      </w:r>
      <w:r w:rsidR="00107422">
        <w:t>)</w:t>
      </w:r>
      <w:r w:rsidR="00C93BFA">
        <w:t>.</w:t>
      </w:r>
      <w:r w:rsidR="00B3285A">
        <w:t xml:space="preserve">  </w:t>
      </w:r>
      <w:r w:rsidR="0057424D">
        <w:t>Once such a path is added</w:t>
      </w:r>
      <w:r w:rsidR="00D82383">
        <w:t xml:space="preserve">, </w:t>
      </w:r>
      <w:r w:rsidR="0057424D">
        <w:t xml:space="preserve">each of the two topological discs representing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4B59CD">
        <w:t xml:space="preserve"> and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4B59CD">
        <w:t xml:space="preserve"> </w:t>
      </w:r>
      <w:r w:rsidR="00962472">
        <w:t>is</w:t>
      </w:r>
      <w:r w:rsidR="00D82383">
        <w:t xml:space="preserve"> </w:t>
      </w:r>
      <w:r w:rsidR="0057424D">
        <w:t xml:space="preserve">further </w:t>
      </w:r>
      <w:r w:rsidR="00D82383">
        <w:t xml:space="preserve">split into two discs, which can be </w:t>
      </w:r>
      <w:r w:rsidR="0057424D">
        <w:t>then</w:t>
      </w:r>
      <w:r w:rsidR="00D82383">
        <w:t xml:space="preserve"> consistently decomposed.</w:t>
      </w:r>
    </w:p>
    <w:tbl>
      <w:tblPr>
        <w:tblStyle w:val="TableGrid"/>
        <w:tblpPr w:leftFromText="86" w:vertAnchor="text" w:horzAnchor="page" w:tblpX="4105" w:tblpY="41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29" w:type="dxa"/>
          <w:right w:w="0" w:type="dxa"/>
        </w:tblCellMar>
        <w:tblLook w:val="00A0" w:firstRow="1" w:lastRow="0" w:firstColumn="1" w:lastColumn="0" w:noHBand="0" w:noVBand="0"/>
      </w:tblPr>
      <w:tblGrid>
        <w:gridCol w:w="983"/>
        <w:gridCol w:w="983"/>
      </w:tblGrid>
      <w:tr w:rsidR="008B40C3">
        <w:tc>
          <w:tcPr>
            <w:tcW w:w="977" w:type="dxa"/>
          </w:tcPr>
          <w:p w:rsidR="008B40C3" w:rsidRDefault="00F91567" w:rsidP="00BB067C">
            <w:pPr>
              <w:spacing w:after="0"/>
            </w:pPr>
            <w:r>
              <w:rPr>
                <w:noProof/>
              </w:rPr>
              <w:drawing>
                <wp:inline distT="0" distB="0" distL="0" distR="0" wp14:anchorId="08DF9E05" wp14:editId="05BDD10E">
                  <wp:extent cx="605790" cy="1105535"/>
                  <wp:effectExtent l="0" t="0" r="0" b="0"/>
                  <wp:docPr id="22" name="Picture 22" descr="f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d8"/>
                          <pic:cNvPicPr>
                            <a:picLocks noChangeAspect="1" noChangeArrowheads="1"/>
                          </pic:cNvPicPr>
                        </pic:nvPicPr>
                        <pic:blipFill>
                          <a:blip r:embed="rId19">
                            <a:extLst>
                              <a:ext uri="{28A0092B-C50C-407E-A947-70E740481C1C}">
                                <a14:useLocalDpi xmlns:a14="http://schemas.microsoft.com/office/drawing/2010/main" val="0"/>
                              </a:ext>
                            </a:extLst>
                          </a:blip>
                          <a:srcRect l="24001" t="3600" r="24001"/>
                          <a:stretch>
                            <a:fillRect/>
                          </a:stretch>
                        </pic:blipFill>
                        <pic:spPr bwMode="auto">
                          <a:xfrm>
                            <a:off x="0" y="0"/>
                            <a:ext cx="605790" cy="1105535"/>
                          </a:xfrm>
                          <a:prstGeom prst="rect">
                            <a:avLst/>
                          </a:prstGeom>
                          <a:noFill/>
                          <a:ln>
                            <a:noFill/>
                          </a:ln>
                        </pic:spPr>
                      </pic:pic>
                    </a:graphicData>
                  </a:graphic>
                </wp:inline>
              </w:drawing>
            </w:r>
          </w:p>
        </w:tc>
        <w:tc>
          <w:tcPr>
            <w:tcW w:w="0" w:type="auto"/>
          </w:tcPr>
          <w:p w:rsidR="008B40C3" w:rsidRDefault="00F91567" w:rsidP="00BB067C">
            <w:pPr>
              <w:spacing w:after="0"/>
            </w:pPr>
            <w:r>
              <w:rPr>
                <w:noProof/>
              </w:rPr>
              <w:drawing>
                <wp:inline distT="0" distB="0" distL="0" distR="0" wp14:anchorId="5E09B224" wp14:editId="350407CA">
                  <wp:extent cx="605790" cy="1105535"/>
                  <wp:effectExtent l="0" t="0" r="0" b="0"/>
                  <wp:docPr id="23" name="Picture 23" descr="f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d8"/>
                          <pic:cNvPicPr>
                            <a:picLocks noChangeAspect="1" noChangeArrowheads="1"/>
                          </pic:cNvPicPr>
                        </pic:nvPicPr>
                        <pic:blipFill>
                          <a:blip r:embed="rId20">
                            <a:extLst>
                              <a:ext uri="{28A0092B-C50C-407E-A947-70E740481C1C}">
                                <a14:useLocalDpi xmlns:a14="http://schemas.microsoft.com/office/drawing/2010/main" val="0"/>
                              </a:ext>
                            </a:extLst>
                          </a:blip>
                          <a:srcRect l="24001" t="3600" r="24001"/>
                          <a:stretch>
                            <a:fillRect/>
                          </a:stretch>
                        </pic:blipFill>
                        <pic:spPr bwMode="auto">
                          <a:xfrm>
                            <a:off x="0" y="0"/>
                            <a:ext cx="605790" cy="1105535"/>
                          </a:xfrm>
                          <a:prstGeom prst="rect">
                            <a:avLst/>
                          </a:prstGeom>
                          <a:noFill/>
                          <a:ln>
                            <a:noFill/>
                          </a:ln>
                        </pic:spPr>
                      </pic:pic>
                    </a:graphicData>
                  </a:graphic>
                </wp:inline>
              </w:drawing>
            </w:r>
          </w:p>
        </w:tc>
      </w:tr>
    </w:tbl>
    <w:p w:rsidR="00F8276A" w:rsidRDefault="001B5C60" w:rsidP="00F8276A">
      <w:pPr>
        <w:pStyle w:val="BodyText"/>
      </w:pPr>
      <w:r>
        <w:t>T</w:t>
      </w:r>
      <w:r w:rsidR="00A06469">
        <w:t xml:space="preserve">he new path that needs to be added to split the discs </w:t>
      </w:r>
      <w:r>
        <w:t>may som</w:t>
      </w:r>
      <w:r>
        <w:t>e</w:t>
      </w:r>
      <w:r>
        <w:t xml:space="preserve">times </w:t>
      </w:r>
      <w:r w:rsidR="00A06469">
        <w:t>l</w:t>
      </w:r>
      <w:r>
        <w:t>ink</w:t>
      </w:r>
      <w:r w:rsidR="00A06469">
        <w:t xml:space="preserve"> two features that are already connected (by a path in different sectors, going across a handle of the objects).  In such cases we automatically introduce additional feature points to support the new path.</w:t>
      </w:r>
      <w:r w:rsidR="00294C70">
        <w:t xml:space="preserve">  </w:t>
      </w:r>
      <w:r w:rsidR="002A105C">
        <w:t>As an example</w:t>
      </w:r>
      <w:r w:rsidR="00A64695">
        <w:t>, for the pair of genus</w:t>
      </w:r>
      <w:r w:rsidR="00A64695">
        <w:noBreakHyphen/>
      </w:r>
      <w:r w:rsidR="00294C70">
        <w:t xml:space="preserve">2 surfaces in </w:t>
      </w:r>
      <w:r w:rsidR="00E00E0D">
        <w:fldChar w:fldCharType="begin"/>
      </w:r>
      <w:r w:rsidR="00E00E0D">
        <w:instrText xml:space="preserve"> REF _Ref352171788 \h </w:instrText>
      </w:r>
      <w:r w:rsidR="00E00E0D">
        <w:fldChar w:fldCharType="separate"/>
      </w:r>
      <w:r w:rsidR="00E00E0D">
        <w:t xml:space="preserve">Figure </w:t>
      </w:r>
      <w:r w:rsidR="00E00E0D">
        <w:rPr>
          <w:noProof/>
        </w:rPr>
        <w:t>1</w:t>
      </w:r>
      <w:r w:rsidR="00E00E0D">
        <w:fldChar w:fldCharType="end"/>
      </w:r>
      <w:r w:rsidR="00294C70">
        <w:fldChar w:fldCharType="begin"/>
      </w:r>
      <w:r w:rsidR="00294C70">
        <w:instrText xml:space="preserve"> REF _Ref30496168 \h </w:instrText>
      </w:r>
      <w:r w:rsidR="00294C70">
        <w:fldChar w:fldCharType="end"/>
      </w:r>
      <w:r w:rsidR="00294C70">
        <w:t xml:space="preserve">, </w:t>
      </w:r>
      <w:r w:rsidR="00B446C5">
        <w:t>8</w:t>
      </w:r>
      <w:r w:rsidR="00294C70">
        <w:t xml:space="preserve"> features are specified by the user, and </w:t>
      </w:r>
      <w:r w:rsidR="00B446C5">
        <w:t>7</w:t>
      </w:r>
      <w:r w:rsidR="00294C70">
        <w:t xml:space="preserve"> additional ones are auto</w:t>
      </w:r>
      <w:r w:rsidR="003A4816">
        <w:t>matically introduced</w:t>
      </w:r>
      <w:r w:rsidR="00603CF9">
        <w:t xml:space="preserve"> (</w:t>
      </w:r>
      <w:r w:rsidR="00A64695">
        <w:t xml:space="preserve">blue </w:t>
      </w:r>
      <w:r w:rsidR="00603CF9">
        <w:t xml:space="preserve">dots </w:t>
      </w:r>
      <w:r w:rsidR="00BB067C">
        <w:t>in the inset close-ups</w:t>
      </w:r>
      <w:r w:rsidR="00021CE6">
        <w:t>).</w:t>
      </w:r>
    </w:p>
    <w:p w:rsidR="00D82383" w:rsidRDefault="00143298" w:rsidP="001977EE">
      <w:pPr>
        <w:pStyle w:val="BodyText"/>
        <w:spacing w:after="160"/>
      </w:pPr>
      <w:r>
        <w:t xml:space="preserve">There are two issues related to building the maximal non-separating graph: </w:t>
      </w:r>
      <w:r w:rsidR="00F8276A">
        <w:t>avoiding separating cycles</w:t>
      </w:r>
      <w:r>
        <w:t xml:space="preserve">, and avoiding </w:t>
      </w:r>
      <w:r w:rsidR="00322F9E">
        <w:t>swirls.</w:t>
      </w:r>
    </w:p>
    <w:p w:rsidR="00A26CB8" w:rsidRDefault="00F8276A" w:rsidP="00A26CB8">
      <w:pPr>
        <w:pStyle w:val="BodyText"/>
      </w:pPr>
      <w:r>
        <w:rPr>
          <w:b/>
        </w:rPr>
        <w:t xml:space="preserve">Avoiding </w:t>
      </w:r>
      <w:r w:rsidR="008B5116">
        <w:rPr>
          <w:b/>
        </w:rPr>
        <w:t xml:space="preserve">separating </w:t>
      </w:r>
      <w:r>
        <w:rPr>
          <w:b/>
        </w:rPr>
        <w:t>cycles</w:t>
      </w:r>
      <w:r w:rsidR="00AB689C" w:rsidRPr="00AB689C">
        <w:rPr>
          <w:b/>
        </w:rPr>
        <w:t>.</w:t>
      </w:r>
      <w:r w:rsidR="00AB689C">
        <w:t xml:space="preserve">  </w:t>
      </w:r>
      <w:r w:rsidR="00507F14">
        <w:t xml:space="preserve">If </w:t>
      </w:r>
      <w:r w:rsidR="00143298">
        <w:t xml:space="preserve">a newly introduced path </w:t>
      </w:r>
      <w:r w:rsidR="00A26CB8">
        <w:t xml:space="preserve">between vertices </w:t>
      </w:r>
      <m:oMath>
        <m:r>
          <w:rPr>
            <w:rFonts w:ascii="Cambria Math" w:hAnsi="Cambria Math"/>
          </w:rPr>
          <m:t>A</m:t>
        </m:r>
      </m:oMath>
      <w:r w:rsidR="00A26CB8">
        <w:t xml:space="preserve"> and </w:t>
      </w:r>
      <m:oMath>
        <m:r>
          <w:rPr>
            <w:rFonts w:ascii="Cambria Math" w:hAnsi="Cambria Math"/>
          </w:rPr>
          <m:t>B</m:t>
        </m:r>
      </m:oMath>
      <w:r w:rsidR="00A26CB8">
        <w:t xml:space="preserve"> </w:t>
      </w:r>
      <w:r w:rsidR="00507F14">
        <w:t>forms a cycle, we test whether it is separating</w:t>
      </w:r>
      <w:r w:rsidR="00A26CB8">
        <w:t xml:space="preserve">, and if </w:t>
      </w:r>
      <w:r w:rsidR="002A105C">
        <w:t>so</w:t>
      </w:r>
      <w:r w:rsidR="00A26CB8">
        <w:t xml:space="preserve">, we replace the path with one forming a non-separating cycle </w:t>
      </w:r>
      <w:r w:rsidR="00507F14">
        <w:t xml:space="preserve">using </w:t>
      </w:r>
      <w:r w:rsidR="00143298">
        <w:t xml:space="preserve">an algorithm similar to </w:t>
      </w:r>
      <w:r w:rsidR="00AB689C">
        <w:t>that</w:t>
      </w:r>
      <w:r w:rsidR="00143298">
        <w:t xml:space="preserve"> </w:t>
      </w:r>
      <w:r w:rsidR="006C4687">
        <w:t>of</w:t>
      </w:r>
      <w:r w:rsidR="00143298">
        <w:t xml:space="preserve"> </w:t>
      </w:r>
      <w:r w:rsidR="00AA2A8C">
        <w:t>Lazarus et al [</w:t>
      </w:r>
      <w:r w:rsidR="00AB689C">
        <w:t>2001</w:t>
      </w:r>
      <w:r w:rsidR="00AA2A8C">
        <w:t>]</w:t>
      </w:r>
      <w:r w:rsidR="00143298">
        <w:t xml:space="preserve">. </w:t>
      </w:r>
      <w:r w:rsidR="00A26CB8">
        <w:t xml:space="preserve"> </w:t>
      </w:r>
      <w:r w:rsidR="002A105C">
        <w:t>Specifically, w</w:t>
      </w:r>
      <w:r w:rsidR="00A26CB8">
        <w:t xml:space="preserve">e perform two simultaneous breadth-first searches starting from the vertices incident to the path </w:t>
      </w:r>
      <m:oMath>
        <m:r>
          <w:rPr>
            <w:rFonts w:ascii="Cambria Math" w:hAnsi="Cambria Math"/>
          </w:rPr>
          <m:t>AB</m:t>
        </m:r>
      </m:oMath>
      <w:r w:rsidR="00A26CB8">
        <w:t xml:space="preserve">, on its two sides. The searches are constrained by the existing path network and by the candidate path </w:t>
      </w:r>
      <m:oMath>
        <m:r>
          <w:rPr>
            <w:rFonts w:ascii="Cambria Math" w:hAnsi="Cambria Math"/>
          </w:rPr>
          <m:t>AB</m:t>
        </m:r>
      </m:oMath>
      <w:r w:rsidR="00A26CB8">
        <w:t xml:space="preserve">.  Each visited vertex is tagged with its parent (the vertex visited previously to get to it) and with the left/right side of </w:t>
      </w:r>
      <m:oMath>
        <m:r>
          <w:rPr>
            <w:rFonts w:ascii="Cambria Math" w:hAnsi="Cambria Math"/>
          </w:rPr>
          <m:t>AB</m:t>
        </m:r>
      </m:oMath>
      <w:r w:rsidR="00A26CB8">
        <w:t xml:space="preserve"> it connects to. I</w:t>
      </w:r>
      <w:proofErr w:type="spellStart"/>
      <w:r w:rsidR="00A26CB8">
        <w:t>f</w:t>
      </w:r>
      <w:proofErr w:type="spellEnd"/>
      <w:r w:rsidR="00A26CB8">
        <w:t xml:space="preserve"> we ever reach a “left” vertex from a “right” tagged one, then the cycle is non-separating. Otherwise, we </w:t>
      </w:r>
      <w:r w:rsidR="009401EA">
        <w:t>form a new non-separating cycle</w:t>
      </w:r>
      <w:r w:rsidR="00A26CB8">
        <w:t xml:space="preserve"> as follows. The boundary of the region visited in the search at a certain time is in general composed of several contours that can subsequently split, merge, or contract to a point. When</w:t>
      </w:r>
      <w:r w:rsidR="009401EA">
        <w:t xml:space="preserve"> contours merge (say at a </w:t>
      </w:r>
      <w:r w:rsidR="009401EA" w:rsidRPr="009401EA">
        <w:t>point</w:t>
      </w:r>
      <w:r w:rsidR="009401EA">
        <w:t> </w:t>
      </w:r>
      <m:oMath>
        <m:r>
          <w:rPr>
            <w:rFonts w:ascii="Cambria Math" w:hAnsi="Cambria Math"/>
          </w:rPr>
          <m:t>O</m:t>
        </m:r>
      </m:oMath>
      <w:r w:rsidR="00A26CB8">
        <w:t xml:space="preserve">), we trace back two paths to the previous split event </w:t>
      </w:r>
      <m:oMath>
        <m:r>
          <w:rPr>
            <w:rFonts w:ascii="Cambria Math" w:hAnsi="Cambria Math"/>
          </w:rPr>
          <m:t>P</m:t>
        </m:r>
      </m:oMath>
      <w:r w:rsidR="00A26CB8">
        <w:t xml:space="preserve">, using the “parent” fields. From this non-separating cycle between </w:t>
      </w:r>
      <m:oMath>
        <m:r>
          <w:rPr>
            <w:rFonts w:ascii="Cambria Math" w:hAnsi="Cambria Math"/>
          </w:rPr>
          <m:t>P</m:t>
        </m:r>
      </m:oMath>
      <w:r w:rsidR="00A26CB8">
        <w:t xml:space="preserve"> and </w:t>
      </w:r>
      <m:oMath>
        <m:r>
          <w:rPr>
            <w:rFonts w:ascii="Cambria Math" w:hAnsi="Cambria Math"/>
          </w:rPr>
          <m:t>O</m:t>
        </m:r>
      </m:oMath>
      <w:r w:rsidR="00A26CB8">
        <w:t xml:space="preserve"> we select the vertex </w:t>
      </w:r>
      <m:oMath>
        <m:r>
          <w:rPr>
            <w:rFonts w:ascii="Cambria Math" w:hAnsi="Cambria Math"/>
          </w:rPr>
          <m:t>X</m:t>
        </m:r>
      </m:oMath>
      <w:r w:rsidR="00A26CB8">
        <w:t xml:space="preserve"> closest to </w:t>
      </w:r>
      <m:oMath>
        <m:r>
          <w:rPr>
            <w:rFonts w:ascii="Cambria Math" w:hAnsi="Cambria Math"/>
          </w:rPr>
          <m:t>A</m:t>
        </m:r>
      </m:oMath>
      <w:r w:rsidR="00A26CB8">
        <w:t xml:space="preserve"> and </w:t>
      </w:r>
      <m:oMath>
        <m:r>
          <w:rPr>
            <w:rFonts w:ascii="Cambria Math" w:hAnsi="Cambria Math"/>
          </w:rPr>
          <m:t>B</m:t>
        </m:r>
      </m:oMath>
      <w:r w:rsidR="00A26CB8">
        <w:t xml:space="preserve">. We measure distance by tracing paths </w:t>
      </w:r>
      <m:oMath>
        <m:r>
          <w:rPr>
            <w:rFonts w:ascii="Cambria Math" w:hAnsi="Cambria Math"/>
          </w:rPr>
          <m:t>XA</m:t>
        </m:r>
      </m:oMath>
      <w:r w:rsidR="00A26CB8">
        <w:t xml:space="preserve">, </w:t>
      </w:r>
      <m:oMath>
        <m:r>
          <w:rPr>
            <w:rFonts w:ascii="Cambria Math" w:hAnsi="Cambria Math"/>
          </w:rPr>
          <m:t>XB</m:t>
        </m:r>
      </m:oMath>
      <w:r w:rsidR="00A26CB8">
        <w:t xml:space="preserve"> that </w:t>
      </w:r>
      <w:r w:rsidR="009401EA">
        <w:t>(1) do not</w:t>
      </w:r>
      <w:r w:rsidR="00A26CB8">
        <w:t xml:space="preserve"> cross the cycle at points other than </w:t>
      </w:r>
      <m:oMath>
        <m:r>
          <w:rPr>
            <w:rFonts w:ascii="Cambria Math" w:hAnsi="Cambria Math"/>
          </w:rPr>
          <m:t>X</m:t>
        </m:r>
      </m:oMath>
      <w:r w:rsidR="00A26CB8">
        <w:t xml:space="preserve">, </w:t>
      </w:r>
      <w:r w:rsidR="009401EA">
        <w:t xml:space="preserve">(2) </w:t>
      </w:r>
      <w:r w:rsidR="00A26CB8">
        <w:t xml:space="preserve">meet the cycle from opposite sides, and </w:t>
      </w:r>
      <w:r w:rsidR="009401EA">
        <w:t xml:space="preserve">(3) </w:t>
      </w:r>
      <w:r w:rsidR="00A26CB8">
        <w:t xml:space="preserve">end at </w:t>
      </w:r>
      <m:oMath>
        <m:r>
          <w:rPr>
            <w:rFonts w:ascii="Cambria Math" w:hAnsi="Cambria Math"/>
          </w:rPr>
          <m:t>A</m:t>
        </m:r>
      </m:oMath>
      <w:r w:rsidR="00A26CB8">
        <w:t xml:space="preserve"> and </w:t>
      </w:r>
      <m:oMath>
        <m:r>
          <w:rPr>
            <w:rFonts w:ascii="Cambria Math" w:hAnsi="Cambria Math"/>
          </w:rPr>
          <m:t>B</m:t>
        </m:r>
      </m:oMath>
      <w:r w:rsidR="00A26CB8">
        <w:t xml:space="preserve"> on the same side of the temporary </w:t>
      </w:r>
      <m:oMath>
        <m:r>
          <w:rPr>
            <w:rFonts w:ascii="Cambria Math" w:hAnsi="Cambria Math"/>
          </w:rPr>
          <m:t>AB</m:t>
        </m:r>
      </m:oMath>
      <w:r w:rsidR="00A26CB8">
        <w:t xml:space="preserve"> path. The path </w:t>
      </w:r>
      <m:oMath>
        <m:r>
          <w:rPr>
            <w:rFonts w:ascii="Cambria Math" w:hAnsi="Cambria Math"/>
          </w:rPr>
          <m:t>AX</m:t>
        </m:r>
        <m:r>
          <m:rPr>
            <m:nor/>
          </m:rPr>
          <w:rPr>
            <w:rFonts w:ascii="Cambria Math" w:hAnsi="Cambria Math"/>
          </w:rPr>
          <m:t>-</m:t>
        </m:r>
        <m:r>
          <w:rPr>
            <w:rFonts w:ascii="Cambria Math" w:hAnsi="Cambria Math"/>
          </w:rPr>
          <m:t>XB</m:t>
        </m:r>
      </m:oMath>
      <w:r w:rsidR="00A26CB8">
        <w:t xml:space="preserve"> forms the final path.</w:t>
      </w:r>
    </w:p>
    <w:p w:rsidR="00A26CB8" w:rsidRDefault="00A26CB8" w:rsidP="001977EE">
      <w:pPr>
        <w:pStyle w:val="BodyText"/>
        <w:spacing w:after="160"/>
      </w:pPr>
      <w:r>
        <w:t>If there are not enough user-provided features to resolve the genus of the object, we trace non-separating cycles connecting to one of the existing features</w:t>
      </w:r>
      <w:r w:rsidR="00515518">
        <w:t xml:space="preserve"> using a procedure similar to the one above (with </w:t>
      </w:r>
      <m:oMath>
        <m:r>
          <w:rPr>
            <w:rFonts w:ascii="Cambria Math" w:hAnsi="Cambria Math"/>
          </w:rPr>
          <m:t>A=B</m:t>
        </m:r>
      </m:oMath>
      <w:r w:rsidR="00515518">
        <w:t xml:space="preserve"> and no “left”/</w:t>
      </w:r>
      <w:r w:rsidR="00E00E0D">
        <w:t>“</w:t>
      </w:r>
      <w:r w:rsidR="00515518">
        <w:t>right” tags)</w:t>
      </w:r>
      <w:r w:rsidR="009401EA">
        <w:t>,</w:t>
      </w:r>
      <w:r w:rsidR="00515518">
        <w:t xml:space="preserve"> and create two new feature constraints to support the cycle</w:t>
      </w:r>
      <w:r w:rsidR="00A64695">
        <w:t>.</w:t>
      </w:r>
    </w:p>
    <w:p w:rsidR="00340AE5" w:rsidRPr="00F6796C" w:rsidRDefault="00817653" w:rsidP="00AA2A8C">
      <w:pPr>
        <w:pStyle w:val="BodyText"/>
      </w:pPr>
      <w:r w:rsidRPr="00817653">
        <w:rPr>
          <w:b/>
        </w:rPr>
        <w:t xml:space="preserve">Avoiding swirls.  </w:t>
      </w:r>
      <w:r w:rsidR="00547E16">
        <w:t xml:space="preserve">A </w:t>
      </w:r>
      <w:r w:rsidR="00547E16" w:rsidRPr="00507F14">
        <w:rPr>
          <w:i/>
        </w:rPr>
        <w:t>swirl</w:t>
      </w:r>
      <w:r w:rsidR="00547E16">
        <w:t xml:space="preserve"> is an awkward geometric configuration in which paths between feature vertices take unnecessarily long routes around other existing paths.</w:t>
      </w:r>
      <w:r w:rsidR="0049776D">
        <w:t xml:space="preserve">  More precisely, the presence of corresponding feature constraints establishes homotopy classes on the set of inter-surface maps.  </w:t>
      </w:r>
      <w:r w:rsidR="0049776D" w:rsidRPr="0049776D">
        <w:t>Two maps belong to the same class if there exists a continuous deformation between them that maintains the constraints</w:t>
      </w:r>
      <w:r w:rsidR="0049776D">
        <w:t xml:space="preserve">.  Since swirls correspond to “poor” homotopy classes, they cannot be </w:t>
      </w:r>
      <w:r w:rsidR="00515518">
        <w:t xml:space="preserve">fixed </w:t>
      </w:r>
      <w:r w:rsidR="00547E16">
        <w:t xml:space="preserve">using local </w:t>
      </w:r>
      <w:r w:rsidR="00D07161">
        <w:t xml:space="preserve">continuous </w:t>
      </w:r>
      <w:r w:rsidR="00547E16">
        <w:t>relaxa</w:t>
      </w:r>
      <w:r w:rsidR="00507F14">
        <w:t>tion [Praun et al 2001].</w:t>
      </w:r>
      <w:r w:rsidR="00507F14" w:rsidRPr="00F6796C">
        <w:t xml:space="preserve">  </w:t>
      </w:r>
      <w:r w:rsidR="00796D97" w:rsidRPr="00F6796C">
        <w:t xml:space="preserve">We have found </w:t>
      </w:r>
      <w:r w:rsidR="00507F14" w:rsidRPr="00F6796C">
        <w:t>two</w:t>
      </w:r>
      <w:r w:rsidR="0057424D" w:rsidRPr="00F6796C">
        <w:t xml:space="preserve"> </w:t>
      </w:r>
      <w:r w:rsidR="00AA2A8C" w:rsidRPr="00F6796C">
        <w:t>heuristics to be effective at avoid</w:t>
      </w:r>
      <w:r w:rsidR="0057424D" w:rsidRPr="00F6796C">
        <w:t xml:space="preserve">ing </w:t>
      </w:r>
      <w:r w:rsidR="00AD20AA" w:rsidRPr="00F6796C">
        <w:t>swirls</w:t>
      </w:r>
      <w:r w:rsidR="00AA2A8C" w:rsidRPr="00F6796C">
        <w:t>.</w:t>
      </w:r>
    </w:p>
    <w:p w:rsidR="00507F14" w:rsidRDefault="00796D97" w:rsidP="00AA2A8C">
      <w:pPr>
        <w:pStyle w:val="BodyText"/>
      </w:pPr>
      <w:r>
        <w:t xml:space="preserve">The first heuristic is </w:t>
      </w:r>
      <w:r w:rsidR="00AD20AA">
        <w:t>to prefer early connection of</w:t>
      </w:r>
      <w:r>
        <w:t xml:space="preserve"> feature poin</w:t>
      </w:r>
      <w:r w:rsidR="00340AE5">
        <w:t>ts at mesh extremities. To identify mesh extremities, we compute for each feature vertex an average distance</w:t>
      </w:r>
      <w:r w:rsidR="000F02E8">
        <w:t xml:space="preserve"> to the closest set of neighboring features</w:t>
      </w:r>
      <w:r w:rsidR="00340AE5">
        <w:t xml:space="preserve"> (8 in our implementation). Vertices with a high distance (top 25%) are con</w:t>
      </w:r>
      <w:r w:rsidR="00507F14">
        <w:t>sidered extrema.</w:t>
      </w:r>
    </w:p>
    <w:p w:rsidR="00796D97" w:rsidRPr="00AA2A8C" w:rsidRDefault="00796D97" w:rsidP="001977EE">
      <w:pPr>
        <w:pStyle w:val="BodyText"/>
        <w:spacing w:after="160"/>
      </w:pPr>
      <w:r>
        <w:t xml:space="preserve">The second </w:t>
      </w:r>
      <w:r w:rsidR="00340AE5">
        <w:t>heuristic</w:t>
      </w:r>
      <w:r>
        <w:t xml:space="preserve"> is to delay paths that </w:t>
      </w:r>
      <w:r w:rsidR="00AD20AA">
        <w:t>pass</w:t>
      </w:r>
      <w:r>
        <w:t xml:space="preserve"> on the </w:t>
      </w:r>
      <w:r w:rsidR="00AD20AA">
        <w:t>“</w:t>
      </w:r>
      <w:r>
        <w:t>wrong side</w:t>
      </w:r>
      <w:r w:rsidR="00AD20AA">
        <w:t>”</w:t>
      </w:r>
      <w:r w:rsidR="00340AE5">
        <w:t xml:space="preserve"> of neighboring features</w:t>
      </w:r>
      <w:r w:rsidR="00C50320">
        <w:t xml:space="preserve"> [Praun et al 2001]</w:t>
      </w:r>
      <w:r w:rsidR="00340AE5">
        <w:t>, and</w:t>
      </w:r>
      <w:r>
        <w:t xml:space="preserve"> when forced to choose such a path, </w:t>
      </w:r>
      <w:r w:rsidR="00AD20AA">
        <w:t xml:space="preserve">to </w:t>
      </w:r>
      <w:r>
        <w:t>re-route it on the correct side.</w:t>
      </w:r>
      <w:r w:rsidR="00507F14">
        <w:t xml:space="preserve">  </w:t>
      </w:r>
      <w:r>
        <w:t xml:space="preserve">For each candidate path, we </w:t>
      </w:r>
      <w:smartTag w:uri="urn:schemas-microsoft-com:office:smarttags" w:element="City">
        <w:smartTag w:uri="urn:schemas-microsoft-com:office:smarttags" w:element="place">
          <w:r>
            <w:t>gath</w:t>
          </w:r>
        </w:smartTag>
      </w:smartTag>
      <w:r>
        <w:t>er a set of neighboring feature vertices (</w:t>
      </w:r>
      <w:r w:rsidR="000F02E8">
        <w:t xml:space="preserve">the </w:t>
      </w:r>
      <m:oMath>
        <m:r>
          <w:rPr>
            <w:rFonts w:ascii="Cambria Math" w:hAnsi="Cambria Math"/>
          </w:rPr>
          <m:t>k</m:t>
        </m:r>
      </m:oMath>
      <w:r w:rsidR="00C50320">
        <w:t xml:space="preserve">-closest </w:t>
      </w:r>
      <w:r>
        <w:t xml:space="preserve">neighbors of the two endpoints on the two meshes). For each of these neighbors we determine </w:t>
      </w:r>
      <w:r w:rsidR="00935CCA">
        <w:t xml:space="preserve">on </w:t>
      </w:r>
      <w:r>
        <w:t xml:space="preserve">which side of </w:t>
      </w:r>
      <w:r w:rsidR="0057424D">
        <w:t xml:space="preserve">the path it lies by </w:t>
      </w:r>
      <w:r w:rsidR="00935CCA">
        <w:t>computing</w:t>
      </w:r>
      <w:r>
        <w:t xml:space="preserve"> the side on which the shortest route from the neighbor to the path meets the path. If the side is different b</w:t>
      </w:r>
      <w:r>
        <w:t>e</w:t>
      </w:r>
      <w:r>
        <w:t>tween the two meshes, then the path is likely to cause a swirl, so it is penalized in the pool of candidate paths.</w:t>
      </w:r>
      <w:r w:rsidR="00704BEE">
        <w:t xml:space="preserve"> </w:t>
      </w:r>
      <w:r>
        <w:t xml:space="preserve">If only penalized paths are left, we attempt to </w:t>
      </w:r>
      <w:r w:rsidR="00507F14">
        <w:t>re-route</w:t>
      </w:r>
      <w:r w:rsidR="00660AC3">
        <w:t xml:space="preserve"> the lowest-cost path</w:t>
      </w:r>
      <w:r>
        <w:t xml:space="preserve"> on the correct side of the offending neighbor vertex as follows. Shortest paths between the offending neighbor and the candidate path endpoints are computed (under </w:t>
      </w:r>
      <w:r w:rsidR="00D85CA5">
        <w:t>normal</w:t>
      </w:r>
      <w:r w:rsidR="00D94DDE">
        <w:t xml:space="preserve"> constraints</w:t>
      </w:r>
      <w:r>
        <w:t>)</w:t>
      </w:r>
      <w:r w:rsidR="0090250B">
        <w:t xml:space="preserve"> and</w:t>
      </w:r>
      <w:r w:rsidR="007703E1">
        <w:t xml:space="preserve"> temporarily added to the </w:t>
      </w:r>
      <w:r w:rsidR="00D94DDE">
        <w:t>path network</w:t>
      </w:r>
      <w:r w:rsidR="0057424D">
        <w:t>.</w:t>
      </w:r>
      <w:r w:rsidR="00C50320">
        <w:t xml:space="preserve"> </w:t>
      </w:r>
      <w:r w:rsidR="00587CB7">
        <w:t xml:space="preserve">The </w:t>
      </w:r>
      <w:r w:rsidR="0090250B">
        <w:t>new</w:t>
      </w:r>
      <w:r w:rsidR="00EC4FDB">
        <w:t xml:space="preserve"> </w:t>
      </w:r>
      <w:r w:rsidR="00587CB7">
        <w:t xml:space="preserve">path </w:t>
      </w:r>
      <w:r w:rsidR="00EC4FDB">
        <w:t>is thus</w:t>
      </w:r>
      <w:r w:rsidR="00587CB7">
        <w:t xml:space="preserve"> forced to go on the correct side of the connected component of the offend</w:t>
      </w:r>
      <w:r w:rsidR="00D94DDE">
        <w:t>ing neighbor.</w:t>
      </w:r>
    </w:p>
    <w:p w:rsidR="00B25202" w:rsidRDefault="00817653" w:rsidP="00065821">
      <w:pPr>
        <w:pStyle w:val="BodyText"/>
      </w:pPr>
      <w:r w:rsidRPr="00817653">
        <w:rPr>
          <w:b/>
        </w:rPr>
        <w:t xml:space="preserve">Handling surface boundaries. </w:t>
      </w:r>
      <w:r>
        <w:rPr>
          <w:b/>
        </w:rPr>
        <w:t xml:space="preserve"> </w:t>
      </w:r>
      <w:r w:rsidR="00107422">
        <w:t xml:space="preserve">Our map initialization algorithm </w:t>
      </w:r>
      <w:r w:rsidR="00D94DDE">
        <w:t>is</w:t>
      </w:r>
      <w:r w:rsidR="00107422">
        <w:t xml:space="preserve"> easily </w:t>
      </w:r>
      <w:r w:rsidR="00704BEE">
        <w:t>extended</w:t>
      </w:r>
      <w:r w:rsidR="00107422">
        <w:t xml:space="preserve"> to meshes with boundaries</w:t>
      </w:r>
      <w:r w:rsidR="00B36C4E">
        <w:t xml:space="preserve"> (</w:t>
      </w:r>
      <w:r w:rsidR="00B36C4E">
        <w:fldChar w:fldCharType="begin"/>
      </w:r>
      <w:r w:rsidR="00B36C4E">
        <w:instrText xml:space="preserve"> REF _Ref69272687 \h </w:instrText>
      </w:r>
      <w:r w:rsidR="00B36C4E">
        <w:fldChar w:fldCharType="separate"/>
      </w:r>
      <w:r w:rsidR="00020BDF">
        <w:t xml:space="preserve">Figure </w:t>
      </w:r>
      <w:r w:rsidR="00020BDF">
        <w:rPr>
          <w:noProof/>
        </w:rPr>
        <w:t>7</w:t>
      </w:r>
      <w:r w:rsidR="00B36C4E">
        <w:fldChar w:fldCharType="end"/>
      </w:r>
      <w:r w:rsidR="00B36C4E">
        <w:t>)</w:t>
      </w:r>
      <w:r w:rsidR="00107422">
        <w:t>. Each bound</w:t>
      </w:r>
      <w:r w:rsidR="00704BEE">
        <w:t>ary contour</w:t>
      </w:r>
      <w:r w:rsidR="00107422">
        <w:t xml:space="preserve"> is triangulated using a single central point. The point is treated as a feature vertex, and must be associated with a corresponding </w:t>
      </w:r>
      <w:r w:rsidR="00704BEE">
        <w:t>boundary</w:t>
      </w:r>
      <w:r w:rsidR="00107422">
        <w:t xml:space="preserve">-center vertex on the </w:t>
      </w:r>
      <w:r w:rsidR="00704BEE">
        <w:t>other</w:t>
      </w:r>
      <w:r w:rsidR="00107422">
        <w:t xml:space="preserve"> mesh. </w:t>
      </w:r>
      <w:r w:rsidR="00704BEE">
        <w:t xml:space="preserve"> </w:t>
      </w:r>
      <w:r w:rsidR="00107422">
        <w:t xml:space="preserve">Once </w:t>
      </w:r>
      <w:r w:rsidR="00704BEE">
        <w:t xml:space="preserve">the two </w:t>
      </w:r>
      <w:r w:rsidR="00932C8B">
        <w:t>path networks</w:t>
      </w:r>
      <w:r w:rsidR="00107422">
        <w:t xml:space="preserve"> are com</w:t>
      </w:r>
      <w:r w:rsidR="00704BEE">
        <w:t>puted</w:t>
      </w:r>
      <w:r w:rsidR="00107422">
        <w:t xml:space="preserve">, these </w:t>
      </w:r>
      <w:r w:rsidR="00704BEE">
        <w:t>boundary-center</w:t>
      </w:r>
      <w:r w:rsidR="00107422">
        <w:t xml:space="preserve"> vertices are removed along with the faces used to triangulate the </w:t>
      </w:r>
      <w:r w:rsidR="00704BEE">
        <w:t>boundaries</w:t>
      </w:r>
      <w:r w:rsidR="00107422">
        <w:t xml:space="preserve">. The paths connecting to the </w:t>
      </w:r>
      <w:r w:rsidR="00D35577">
        <w:t>boundary centers</w:t>
      </w:r>
      <w:r w:rsidR="00107422">
        <w:t xml:space="preserve"> are clipped to the boundary, and the</w:t>
      </w:r>
      <w:r w:rsidR="000F02E8">
        <w:t>se</w:t>
      </w:r>
      <w:r w:rsidR="00107422">
        <w:t xml:space="preserve"> clip</w:t>
      </w:r>
      <w:r w:rsidR="00C50320">
        <w:t xml:space="preserve"> points become </w:t>
      </w:r>
      <w:r w:rsidR="00D35577">
        <w:t xml:space="preserve">new </w:t>
      </w:r>
      <w:r w:rsidR="00C50320">
        <w:t xml:space="preserve">feature vertices. </w:t>
      </w:r>
      <w:r w:rsidR="000577CC">
        <w:t>We then consistently triangulate t</w:t>
      </w:r>
      <w:r w:rsidR="00C50320">
        <w:t xml:space="preserve">he </w:t>
      </w:r>
      <w:r w:rsidR="00D35577">
        <w:t xml:space="preserve">resulting </w:t>
      </w:r>
      <w:r w:rsidR="00C50320">
        <w:t xml:space="preserve">non-triangular patches, </w:t>
      </w:r>
      <w:r w:rsidR="00D35577">
        <w:t>and the remaining steps proceed as before.</w:t>
      </w:r>
    </w:p>
    <w:p w:rsidR="00A9319F" w:rsidRPr="00065821" w:rsidRDefault="00A9319F" w:rsidP="00A9319F">
      <w:pPr>
        <w:pStyle w:val="Heading1"/>
      </w:pPr>
      <w:bookmarkStart w:id="12" w:name="_Ref60472593"/>
      <w:r>
        <w:t>Coarse-to-fine m</w:t>
      </w:r>
      <w:r w:rsidRPr="00065821">
        <w:t>ap optimization</w:t>
      </w:r>
      <w:bookmarkEnd w:id="12"/>
    </w:p>
    <w:p w:rsidR="00A9319F" w:rsidRDefault="00A9319F" w:rsidP="00A9319F">
      <w:pPr>
        <w:pStyle w:val="BodyText"/>
      </w:pPr>
      <w:r>
        <w:t>Like previous work [e.g. Guskov et al 2000; Sander et al 2001], we optimize the map by moving one vertex at a time w</w:t>
      </w:r>
      <w:r w:rsidR="00DF4CBD">
        <w:t>ithin its one-ring neighborhood</w:t>
      </w:r>
      <w:r>
        <w:t xml:space="preserve"> to decrease the distortion metric. This optimization is performed after each vertex split for the new vertex and each of its neighbors, and for all mesh vertices when their total number has increased by a factor of 1.5.</w:t>
      </w:r>
    </w:p>
    <w:p w:rsidR="00A9319F" w:rsidRDefault="00A9319F" w:rsidP="00A9319F">
      <w:pPr>
        <w:pStyle w:val="BodyText"/>
      </w:pPr>
      <w:r>
        <w:t>Unlike previous methods, we consider the optimization of vertex neighborhoods not just of</w:t>
      </w:r>
      <w:r w:rsidR="00F321B4">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t xml:space="preserve"> but also of</w:t>
      </w:r>
      <w:r w:rsidR="00F321B4">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t>.  This convenient symmetry is necessary since neither mesh is a special “domain”.  It also provides finer-grain optimization than previous simplicial parametrization methods.</w:t>
      </w:r>
    </w:p>
    <w:p w:rsidR="00A9319F" w:rsidRDefault="00A9319F" w:rsidP="00A9319F">
      <w:pPr>
        <w:pStyle w:val="BodyText"/>
        <w:numPr>
          <w:ins w:id="13" w:author="Hugues Hoppe" w:date="2003-12-27T11:21:00Z"/>
        </w:numPr>
      </w:pPr>
      <w:r>
        <w:t>In our current implementation, we refine only</w:t>
      </w:r>
      <w:r w:rsidR="00F321B4">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t xml:space="preserve"> for a number of steps, while</w:t>
      </w:r>
      <w:r w:rsidR="00F321B4">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t xml:space="preserve"> is held at constant resolution, then swap their roles and optimize</w:t>
      </w:r>
      <w:r w:rsidR="00F321B4">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t>, and then repeat the process. Keeping track of only one refining mesh at a time while the other is static results in lighter-weight data structures and more manageable code. For the scenarios where one of the mesh</w:t>
      </w:r>
      <w:r w:rsidR="00DF4CBD">
        <w:t>es</w:t>
      </w:r>
      <w:r>
        <w:t xml:space="preserve"> is very simple (octahedral and simplicial </w:t>
      </w:r>
      <w:r w:rsidR="00966D0B">
        <w:t>parametriz</w:t>
      </w:r>
      <w:r>
        <w:t>ations), the swaps are unnecessary.</w:t>
      </w:r>
    </w:p>
    <w:p w:rsidR="00F27E97" w:rsidRPr="00F27E97" w:rsidRDefault="008E53AB" w:rsidP="00F27E97">
      <w:pPr>
        <w:pStyle w:val="Heading2"/>
      </w:pPr>
      <w:bookmarkStart w:id="14" w:name="_Ref62392849"/>
      <w:r w:rsidRPr="00F27E97">
        <w:t>Vertex optimization</w:t>
      </w:r>
      <w:bookmarkEnd w:id="14"/>
    </w:p>
    <w:p w:rsidR="00627165" w:rsidRDefault="00333576" w:rsidP="00BD4EA6">
      <w:pPr>
        <w:pStyle w:val="BodyText"/>
        <w:numPr>
          <w:ins w:id="15" w:author="Unknown" w:date="2003-12-29T17:47:00Z"/>
        </w:numPr>
      </w:pPr>
      <w:r>
        <w:t>T</w:t>
      </w:r>
      <w:r w:rsidR="008E53AB">
        <w:t xml:space="preserve">he main operation </w:t>
      </w:r>
      <w:r w:rsidR="00F27E97">
        <w:t xml:space="preserve">considers a vertex </w:t>
      </w:r>
      <m:oMath>
        <m:r>
          <w:rPr>
            <w:rFonts w:ascii="Cambria Math" w:hAnsi="Cambria Math"/>
          </w:rPr>
          <m:t>v</m:t>
        </m:r>
      </m:oMath>
      <w:r w:rsidR="00F27E97">
        <w:t xml:space="preserve"> of</w:t>
      </w:r>
      <w:r w:rsidR="00F321B4">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F27E97">
        <w:t xml:space="preserve"> and optimizes its location</w:t>
      </w:r>
      <w:r w:rsidR="00F321B4">
        <w:t xml:space="preserve"> </w:t>
      </w:r>
      <m:oMath>
        <m:acc>
          <m:accPr>
            <m:chr m:val="̃"/>
            <m:ctrlPr>
              <w:rPr>
                <w:rFonts w:ascii="Cambria Math" w:hAnsi="Cambria Math"/>
                <w:i/>
              </w:rPr>
            </m:ctrlPr>
          </m:accPr>
          <m:e>
            <m:r>
              <w:rPr>
                <w:rFonts w:ascii="Cambria Math" w:hAnsi="Cambria Math"/>
              </w:rPr>
              <m:t>v</m:t>
            </m:r>
          </m:e>
        </m:acc>
      </m:oMath>
      <w:r w:rsidR="00F27E97">
        <w:t xml:space="preserve"> on</w:t>
      </w:r>
      <w:r w:rsidR="00F321B4">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F27E97">
        <w:t>. Let</w:t>
      </w:r>
      <w:r w:rsidR="00F321B4">
        <w:t xml:space="preserve"> </w:t>
      </w:r>
      <m:oMath>
        <m:r>
          <m:rPr>
            <m:scr m:val="script"/>
          </m:rPr>
          <w:rPr>
            <w:rFonts w:ascii="Cambria Math" w:hAnsi="Cambria Math"/>
          </w:rPr>
          <m:t>N</m:t>
        </m:r>
        <m:d>
          <m:dPr>
            <m:ctrlPr>
              <w:rPr>
                <w:rFonts w:ascii="Cambria Math" w:hAnsi="Cambria Math"/>
                <w:i/>
              </w:rPr>
            </m:ctrlPr>
          </m:dPr>
          <m:e>
            <m:r>
              <w:rPr>
                <w:rFonts w:ascii="Cambria Math" w:hAnsi="Cambria Math"/>
              </w:rPr>
              <m:t>v</m:t>
            </m:r>
          </m:e>
        </m:d>
      </m:oMath>
      <w:r w:rsidR="00F27E97">
        <w:t xml:space="preserve"> be the 1-ring neighborhood of </w:t>
      </w:r>
      <m:oMath>
        <m:r>
          <w:rPr>
            <w:rFonts w:ascii="Cambria Math" w:hAnsi="Cambria Math"/>
          </w:rPr>
          <m:t>v</m:t>
        </m:r>
      </m:oMath>
      <w:r w:rsidR="00E27698">
        <w:t xml:space="preserve"> </w:t>
      </w:r>
      <w:r w:rsidR="00F27E97">
        <w:t>in</w:t>
      </w:r>
      <w:r w:rsidR="00F321B4">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2914E1">
        <w:t>,</w:t>
      </w:r>
      <w:r w:rsidR="00F27E97">
        <w:t xml:space="preserve"> and</w:t>
      </w:r>
      <w:r w:rsidR="00F321B4">
        <w:t xml:space="preserve"> </w:t>
      </w:r>
      <m:oMath>
        <m:r>
          <m:rPr>
            <m:scr m:val="script"/>
          </m:rP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e>
        </m:d>
      </m:oMath>
      <w:r w:rsidR="00E27698">
        <w:t xml:space="preserve"> </w:t>
      </w:r>
      <w:r w:rsidR="00D274E3">
        <w:t xml:space="preserve">be </w:t>
      </w:r>
      <w:r w:rsidR="00932CFA">
        <w:t>the</w:t>
      </w:r>
      <w:r w:rsidR="00E27698">
        <w:t xml:space="preserve"> pre-image </w:t>
      </w:r>
      <w:r w:rsidR="00932CFA">
        <w:t xml:space="preserve">of this neighborhood </w:t>
      </w:r>
      <w:r w:rsidR="002914E1">
        <w:t>in</w:t>
      </w:r>
      <w:r w:rsidR="00F321B4">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F27E97">
        <w:t xml:space="preserve"> under the map</w:t>
      </w:r>
      <w:r w:rsidR="00935CCA">
        <w:t xml:space="preserve"> (</w:t>
      </w:r>
      <w:r w:rsidR="00935CCA">
        <w:fldChar w:fldCharType="begin"/>
      </w:r>
      <w:r w:rsidR="00935CCA">
        <w:instrText xml:space="preserve"> REF _Ref60658237 \h </w:instrText>
      </w:r>
      <w:r w:rsidR="00935CCA">
        <w:fldChar w:fldCharType="separate"/>
      </w:r>
      <w:r w:rsidR="00020BDF">
        <w:t xml:space="preserve">Figure </w:t>
      </w:r>
      <w:r w:rsidR="00020BDF">
        <w:rPr>
          <w:noProof/>
        </w:rPr>
        <w:t>3</w:t>
      </w:r>
      <w:r w:rsidR="00935CCA">
        <w:fldChar w:fldCharType="end"/>
      </w:r>
      <w:r w:rsidR="00935CCA">
        <w:t>a-b)</w:t>
      </w:r>
      <w:r w:rsidR="00F27E97">
        <w:t xml:space="preserve">. The optimization only modifies the map inside these </w:t>
      </w:r>
      <w:r w:rsidR="00D274E3">
        <w:t>corresponding neighborhoods, i.e. by re</w:t>
      </w:r>
      <w:r w:rsidR="00F27E97">
        <w:t>generating barycentric coordinates for all meta</w:t>
      </w:r>
      <w:r w:rsidR="00B2001C">
        <w:t>-</w:t>
      </w:r>
      <w:r w:rsidR="00F27E97">
        <w:t xml:space="preserve">mesh vertices within </w:t>
      </w:r>
      <w:r w:rsidR="00E27698">
        <w:t>the</w:t>
      </w:r>
      <w:r w:rsidR="00F27E97">
        <w:t xml:space="preserve"> interior.</w:t>
      </w:r>
      <w:r w:rsidR="007F5804">
        <w:t xml:space="preserve">  Therefore we can exactly compute the change in overall distortion.</w:t>
      </w:r>
    </w:p>
    <w:p w:rsidR="003128DD" w:rsidRDefault="00F27E97" w:rsidP="00BD4EA6">
      <w:pPr>
        <w:pStyle w:val="BodyText"/>
      </w:pPr>
      <w:r>
        <w:t>To</w:t>
      </w:r>
      <w:r w:rsidR="008E53AB">
        <w:t xml:space="preserve"> perform </w:t>
      </w:r>
      <w:r w:rsidR="007F5804">
        <w:t>the</w:t>
      </w:r>
      <w:r w:rsidR="008E53AB">
        <w:t xml:space="preserve"> relaxation</w:t>
      </w:r>
      <w:r w:rsidR="007F5804">
        <w:t>,</w:t>
      </w:r>
      <w:r w:rsidR="008E53AB">
        <w:t xml:space="preserve"> we make use of a temporary 2D par</w:t>
      </w:r>
      <w:r w:rsidR="008E53AB">
        <w:t>a</w:t>
      </w:r>
      <w:r w:rsidR="008E53AB">
        <w:t>metrization</w:t>
      </w:r>
      <w:r w:rsidR="008E53AB" w:rsidRPr="002914E1">
        <w:t xml:space="preserve"> </w:t>
      </w:r>
      <w:r w:rsidR="001F3D01">
        <w:t>of the neighborhood</w:t>
      </w:r>
      <w:r w:rsidR="00F321B4">
        <w:t xml:space="preserve"> </w:t>
      </w:r>
      <m:oMath>
        <m:r>
          <m:rPr>
            <m:scr m:val="script"/>
          </m:rP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e>
        </m:d>
      </m:oMath>
      <w:r w:rsidR="001F3D01">
        <w:t xml:space="preserve"> onto </w:t>
      </w:r>
      <w:r w:rsidR="00D274E3">
        <w:t>a planar polygon</w:t>
      </w:r>
      <w:r w:rsidR="00F321B4">
        <w:t xml:space="preserve"> </w:t>
      </w:r>
      <m:oMath>
        <m:r>
          <m:rPr>
            <m:scr m:val="script"/>
          </m:rPr>
          <w:rPr>
            <w:rFonts w:ascii="Cambria Math" w:hAnsi="Cambria Math"/>
          </w:rPr>
          <m:t>N</m:t>
        </m:r>
        <m:d>
          <m:dPr>
            <m:ctrlPr>
              <w:rPr>
                <w:rFonts w:ascii="Cambria Math" w:hAnsi="Cambria Math"/>
                <w:i/>
              </w:rPr>
            </m:ctrlPr>
          </m:dPr>
          <m:e>
            <m:acc>
              <m:accPr>
                <m:ctrlPr>
                  <w:rPr>
                    <w:rFonts w:ascii="Cambria Math" w:hAnsi="Cambria Math"/>
                    <w:i/>
                  </w:rPr>
                </m:ctrlPr>
              </m:accPr>
              <m:e>
                <m:r>
                  <w:rPr>
                    <w:rFonts w:ascii="Cambria Math" w:hAnsi="Cambria Math"/>
                  </w:rPr>
                  <m:t>v</m:t>
                </m:r>
              </m:e>
            </m:acc>
          </m:e>
        </m:d>
      </m:oMath>
      <w:r w:rsidR="00932CFA">
        <w:t xml:space="preserve">, </w:t>
      </w:r>
      <w:r w:rsidR="001F3D01">
        <w:t>constructed</w:t>
      </w:r>
      <w:r w:rsidR="00D274E3">
        <w:t xml:space="preserve"> </w:t>
      </w:r>
      <w:r w:rsidR="001F3D01">
        <w:t xml:space="preserve">as follows </w:t>
      </w:r>
      <w:r w:rsidR="00D274E3">
        <w:t>(</w:t>
      </w:r>
      <w:r w:rsidR="008B01AE">
        <w:t xml:space="preserve">see </w:t>
      </w:r>
      <w:r w:rsidR="00932CFA">
        <w:fldChar w:fldCharType="begin"/>
      </w:r>
      <w:r w:rsidR="00932CFA">
        <w:instrText xml:space="preserve"> REF _Ref60658237 \h </w:instrText>
      </w:r>
      <w:r w:rsidR="00932CFA">
        <w:fldChar w:fldCharType="separate"/>
      </w:r>
      <w:r w:rsidR="00020BDF">
        <w:t xml:space="preserve">Figure </w:t>
      </w:r>
      <w:r w:rsidR="00020BDF">
        <w:rPr>
          <w:noProof/>
        </w:rPr>
        <w:t>3</w:t>
      </w:r>
      <w:r w:rsidR="00932CFA">
        <w:fldChar w:fldCharType="end"/>
      </w:r>
      <w:r w:rsidR="00935CCA">
        <w:t>c</w:t>
      </w:r>
      <w:r w:rsidR="00D274E3">
        <w:t>).</w:t>
      </w:r>
      <w:r w:rsidR="007F5804">
        <w:t xml:space="preserve">  We use a</w:t>
      </w:r>
      <w:r w:rsidR="00F82749">
        <w:t xml:space="preserve"> </w:t>
      </w:r>
      <w:r w:rsidR="00721DDE">
        <w:t>one-ring unfolding</w:t>
      </w:r>
      <w:r w:rsidR="007F5804">
        <w:t xml:space="preserve"> where </w:t>
      </w:r>
      <m:oMath>
        <m:r>
          <w:rPr>
            <w:rFonts w:ascii="Cambria Math" w:hAnsi="Cambria Math"/>
          </w:rPr>
          <m:t>v</m:t>
        </m:r>
      </m:oMath>
      <w:r w:rsidR="00EB3BD3">
        <w:t xml:space="preserve"> is </w:t>
      </w:r>
      <w:r>
        <w:t xml:space="preserve">initially </w:t>
      </w:r>
      <w:r w:rsidR="00EB3BD3">
        <w:t>mapped to the origin</w:t>
      </w:r>
      <w:r w:rsidR="00F321B4">
        <w:t xml:space="preserve"> </w:t>
      </w:r>
      <m:oMath>
        <m:acc>
          <m:accPr>
            <m:ctrlPr>
              <w:rPr>
                <w:rFonts w:ascii="Cambria Math" w:hAnsi="Cambria Math"/>
                <w:i/>
              </w:rPr>
            </m:ctrlPr>
          </m:accPr>
          <m:e>
            <m:r>
              <w:rPr>
                <w:rFonts w:ascii="Cambria Math" w:hAnsi="Cambria Math"/>
              </w:rPr>
              <m:t>v</m:t>
            </m:r>
          </m:e>
        </m:acc>
        <m:r>
          <w:rPr>
            <w:rFonts w:ascii="Cambria Math" w:hAnsi="Cambria Math"/>
          </w:rPr>
          <m:t>=</m:t>
        </m:r>
        <m:d>
          <m:dPr>
            <m:ctrlPr>
              <w:rPr>
                <w:rFonts w:ascii="Cambria Math" w:hAnsi="Cambria Math"/>
                <w:i/>
              </w:rPr>
            </m:ctrlPr>
          </m:dPr>
          <m:e>
            <m:r>
              <w:rPr>
                <w:rFonts w:ascii="Cambria Math" w:hAnsi="Cambria Math"/>
              </w:rPr>
              <m:t>0,0</m:t>
            </m:r>
          </m:e>
        </m:d>
      </m:oMath>
      <w:r w:rsidR="007F5804">
        <w:t>,</w:t>
      </w:r>
      <w:r w:rsidR="00EB3BD3">
        <w:t xml:space="preserve"> </w:t>
      </w:r>
      <w:r w:rsidR="007843BA" w:rsidRPr="00EB3BD3">
        <w:t>each</w:t>
      </w:r>
      <w:r w:rsidR="007843BA">
        <w:t xml:space="preserve"> neighbor </w:t>
      </w:r>
      <m:oMath>
        <m:r>
          <w:rPr>
            <w:rFonts w:ascii="Cambria Math" w:hAnsi="Cambria Math"/>
          </w:rPr>
          <m:t>w</m:t>
        </m:r>
      </m:oMath>
      <w:r w:rsidR="007843BA">
        <w:t xml:space="preserve"> of </w:t>
      </w:r>
      <m:oMath>
        <m:r>
          <w:rPr>
            <w:rFonts w:ascii="Cambria Math" w:hAnsi="Cambria Math"/>
          </w:rPr>
          <m:t>v</m:t>
        </m:r>
      </m:oMath>
      <w:r w:rsidR="00DB3584">
        <w:t xml:space="preserve"> </w:t>
      </w:r>
      <w:r w:rsidR="007843BA">
        <w:t>is mapped</w:t>
      </w:r>
      <w:r w:rsidR="00EB3BD3">
        <w:t xml:space="preserve"> to a point</w:t>
      </w:r>
      <w:r w:rsidR="00F321B4">
        <w:t xml:space="preserve"> </w:t>
      </w:r>
      <m:oMath>
        <m:acc>
          <m:accPr>
            <m:ctrlPr>
              <w:rPr>
                <w:rFonts w:ascii="Cambria Math" w:hAnsi="Cambria Math"/>
                <w:i/>
              </w:rPr>
            </m:ctrlPr>
          </m:accPr>
          <m:e>
            <m:r>
              <w:rPr>
                <w:rFonts w:ascii="Cambria Math" w:hAnsi="Cambria Math"/>
              </w:rPr>
              <m:t>w</m:t>
            </m:r>
          </m:e>
        </m:acc>
      </m:oMath>
      <w:r w:rsidR="007843BA">
        <w:t xml:space="preserve"> at a </w:t>
      </w:r>
      <w:r w:rsidR="00F82749">
        <w:t xml:space="preserve">radius </w:t>
      </w:r>
      <w:r w:rsidR="007843BA">
        <w:t>equal to the path length</w:t>
      </w:r>
      <w:r w:rsidR="00F321B4">
        <w:t xml:space="preserve"> </w:t>
      </w:r>
      <m:oMath>
        <m:acc>
          <m:accPr>
            <m:chr m:val="̃"/>
            <m:ctrlPr>
              <w:rPr>
                <w:rFonts w:ascii="Cambria Math" w:hAnsi="Cambria Math"/>
                <w:i/>
              </w:rPr>
            </m:ctrlPr>
          </m:accPr>
          <m:e>
            <m:r>
              <w:rPr>
                <w:rFonts w:ascii="Cambria Math" w:hAnsi="Cambria Math"/>
              </w:rPr>
              <m:t>v</m:t>
            </m:r>
          </m:e>
        </m:acc>
        <m:acc>
          <m:accPr>
            <m:chr m:val="̃"/>
            <m:ctrlPr>
              <w:rPr>
                <w:rFonts w:ascii="Cambria Math" w:hAnsi="Cambria Math"/>
                <w:i/>
              </w:rPr>
            </m:ctrlPr>
          </m:accPr>
          <m:e>
            <m:r>
              <w:rPr>
                <w:rFonts w:ascii="Cambria Math" w:hAnsi="Cambria Math"/>
              </w:rPr>
              <m:t>w</m:t>
            </m:r>
          </m:e>
        </m:acc>
      </m:oMath>
      <w:r w:rsidR="00E87CD0">
        <w:t>, and t</w:t>
      </w:r>
      <w:r w:rsidR="007843BA">
        <w:t>he angle</w:t>
      </w:r>
      <w:r w:rsidR="00AB5BB7">
        <w:t xml:space="preserve"> </w:t>
      </w:r>
      <m:oMath>
        <m:r>
          <w:rPr>
            <w:rFonts w:ascii="Cambria Math" w:hAnsi="Cambria Math"/>
          </w:rPr>
          <m:t>∡</m:t>
        </m:r>
        <m:acc>
          <m:accPr>
            <m:ctrlPr>
              <w:rPr>
                <w:rFonts w:ascii="Cambria Math" w:hAnsi="Cambria Math"/>
                <w:i/>
              </w:rPr>
            </m:ctrlPr>
          </m:accPr>
          <m:e>
            <m:r>
              <w:rPr>
                <w:rFonts w:ascii="Cambria Math" w:hAnsi="Cambria Math"/>
              </w:rPr>
              <m:t>u</m:t>
            </m:r>
          </m:e>
        </m:acc>
        <m:acc>
          <m:accPr>
            <m:ctrlPr>
              <w:rPr>
                <w:rFonts w:ascii="Cambria Math" w:hAnsi="Cambria Math"/>
                <w:i/>
              </w:rPr>
            </m:ctrlPr>
          </m:accPr>
          <m:e>
            <m:r>
              <w:rPr>
                <w:rFonts w:ascii="Cambria Math" w:hAnsi="Cambria Math"/>
              </w:rPr>
              <m:t>v</m:t>
            </m:r>
          </m:e>
        </m:acc>
        <m:acc>
          <m:accPr>
            <m:ctrlPr>
              <w:rPr>
                <w:rFonts w:ascii="Cambria Math" w:hAnsi="Cambria Math"/>
                <w:i/>
              </w:rPr>
            </m:ctrlPr>
          </m:accPr>
          <m:e>
            <m:r>
              <w:rPr>
                <w:rFonts w:ascii="Cambria Math" w:hAnsi="Cambria Math"/>
              </w:rPr>
              <m:t>w</m:t>
            </m:r>
          </m:e>
        </m:acc>
      </m:oMath>
      <w:r w:rsidR="00F82749">
        <w:t xml:space="preserve"> </w:t>
      </w:r>
      <w:r w:rsidR="007843BA">
        <w:t>between successive neighbors</w:t>
      </w:r>
      <w:r w:rsidR="0055729F">
        <w:t xml:space="preserve"> </w:t>
      </w:r>
      <m:oMath>
        <m:acc>
          <m:accPr>
            <m:ctrlPr>
              <w:rPr>
                <w:rFonts w:ascii="Cambria Math" w:hAnsi="Cambria Math"/>
                <w:i/>
              </w:rPr>
            </m:ctrlPr>
          </m:accPr>
          <m:e>
            <m:r>
              <w:rPr>
                <w:rFonts w:ascii="Cambria Math" w:hAnsi="Cambria Math"/>
              </w:rPr>
              <m:t>u</m:t>
            </m:r>
          </m:e>
        </m:acc>
        <m:r>
          <w:rPr>
            <w:rFonts w:ascii="Cambria Math" w:hAnsi="Cambria Math"/>
          </w:rPr>
          <m:t>,</m:t>
        </m:r>
        <m:acc>
          <m:accPr>
            <m:ctrlPr>
              <w:rPr>
                <w:rFonts w:ascii="Cambria Math" w:hAnsi="Cambria Math"/>
                <w:i/>
              </w:rPr>
            </m:ctrlPr>
          </m:accPr>
          <m:e>
            <m:r>
              <w:rPr>
                <w:rFonts w:ascii="Cambria Math" w:hAnsi="Cambria Math"/>
              </w:rPr>
              <m:t>w</m:t>
            </m:r>
          </m:e>
        </m:acc>
      </m:oMath>
      <w:r w:rsidR="007843BA">
        <w:t xml:space="preserve"> is proportional </w:t>
      </w:r>
      <w:r w:rsidR="00E87CD0">
        <w:t>to</w:t>
      </w:r>
      <w:r w:rsidR="0055729F">
        <w:t xml:space="preserve"> </w:t>
      </w:r>
      <m:oMath>
        <m:r>
          <w:rPr>
            <w:rFonts w:ascii="Cambria Math" w:hAnsi="Cambria Math"/>
          </w:rPr>
          <m:t>∡</m:t>
        </m:r>
        <m:acc>
          <m:accPr>
            <m:chr m:val="̃"/>
            <m:ctrlPr>
              <w:rPr>
                <w:rFonts w:ascii="Cambria Math" w:hAnsi="Cambria Math"/>
                <w:i/>
              </w:rPr>
            </m:ctrlPr>
          </m:accPr>
          <m:e>
            <m:r>
              <w:rPr>
                <w:rFonts w:ascii="Cambria Math" w:hAnsi="Cambria Math"/>
              </w:rPr>
              <m:t>u</m:t>
            </m:r>
          </m:e>
        </m:acc>
        <m:acc>
          <m:accPr>
            <m:chr m:val="̃"/>
            <m:ctrlPr>
              <w:rPr>
                <w:rFonts w:ascii="Cambria Math" w:hAnsi="Cambria Math"/>
                <w:i/>
              </w:rPr>
            </m:ctrlPr>
          </m:accPr>
          <m:e>
            <m:r>
              <w:rPr>
                <w:rFonts w:ascii="Cambria Math" w:hAnsi="Cambria Math"/>
              </w:rPr>
              <m:t>v</m:t>
            </m:r>
          </m:e>
        </m:acc>
        <m:acc>
          <m:accPr>
            <m:chr m:val="̃"/>
            <m:ctrlPr>
              <w:rPr>
                <w:rFonts w:ascii="Cambria Math" w:hAnsi="Cambria Math"/>
                <w:i/>
              </w:rPr>
            </m:ctrlPr>
          </m:accPr>
          <m:e>
            <m:r>
              <w:rPr>
                <w:rFonts w:ascii="Cambria Math" w:hAnsi="Cambria Math"/>
              </w:rPr>
              <m:t>w</m:t>
            </m:r>
          </m:e>
        </m:acc>
      </m:oMath>
      <w:r w:rsidR="00E87CD0">
        <w:t xml:space="preserve"> (s</w:t>
      </w:r>
      <w:proofErr w:type="spellStart"/>
      <w:r w:rsidR="00241E3E">
        <w:t>caled</w:t>
      </w:r>
      <w:proofErr w:type="spellEnd"/>
      <w:r w:rsidR="00241E3E">
        <w:t xml:space="preserve"> such that </w:t>
      </w:r>
      <w:r w:rsidR="00F82749">
        <w:t>the</w:t>
      </w:r>
      <w:r w:rsidR="00986D92">
        <w:t>ir</w:t>
      </w:r>
      <w:r w:rsidR="00F82749">
        <w:t xml:space="preserve"> sum </w:t>
      </w:r>
      <w:r w:rsidR="00241E3E">
        <w:t>equals</w:t>
      </w:r>
      <w:r w:rsidR="0055729F">
        <w:t xml:space="preserve"> </w:t>
      </w:r>
      <m:oMath>
        <m:r>
          <w:rPr>
            <w:rFonts w:ascii="Cambria Math" w:hAnsi="Cambria Math"/>
          </w:rPr>
          <m:t>2π</m:t>
        </m:r>
      </m:oMath>
      <w:r w:rsidR="00E87CD0">
        <w:t>)</w:t>
      </w:r>
      <w:r w:rsidR="00F82749">
        <w:t>.</w:t>
      </w:r>
      <w:r w:rsidR="007843BA">
        <w:t xml:space="preserve"> </w:t>
      </w:r>
      <w:r w:rsidR="00241E3E">
        <w:t>Th</w:t>
      </w:r>
      <w:r w:rsidR="00986D92">
        <w:t>e</w:t>
      </w:r>
      <w:r w:rsidR="00241E3E">
        <w:t xml:space="preserve"> angle</w:t>
      </w:r>
      <w:r w:rsidR="0055729F">
        <w:t xml:space="preserve"> </w:t>
      </w:r>
      <m:oMath>
        <m:r>
          <w:rPr>
            <w:rFonts w:ascii="Cambria Math" w:hAnsi="Cambria Math"/>
          </w:rPr>
          <m:t>∡</m:t>
        </m:r>
        <m:acc>
          <m:accPr>
            <m:chr m:val="̃"/>
            <m:ctrlPr>
              <w:rPr>
                <w:rFonts w:ascii="Cambria Math" w:hAnsi="Cambria Math"/>
                <w:i/>
              </w:rPr>
            </m:ctrlPr>
          </m:accPr>
          <m:e>
            <m:r>
              <w:rPr>
                <w:rFonts w:ascii="Cambria Math" w:hAnsi="Cambria Math"/>
              </w:rPr>
              <m:t>u</m:t>
            </m:r>
          </m:e>
        </m:acc>
        <m:acc>
          <m:accPr>
            <m:chr m:val="̃"/>
            <m:ctrlPr>
              <w:rPr>
                <w:rFonts w:ascii="Cambria Math" w:hAnsi="Cambria Math"/>
                <w:i/>
              </w:rPr>
            </m:ctrlPr>
          </m:accPr>
          <m:e>
            <m:r>
              <w:rPr>
                <w:rFonts w:ascii="Cambria Math" w:hAnsi="Cambria Math"/>
              </w:rPr>
              <m:t>v</m:t>
            </m:r>
          </m:e>
        </m:acc>
        <m:acc>
          <m:accPr>
            <m:chr m:val="̃"/>
            <m:ctrlPr>
              <w:rPr>
                <w:rFonts w:ascii="Cambria Math" w:hAnsi="Cambria Math"/>
                <w:i/>
              </w:rPr>
            </m:ctrlPr>
          </m:accPr>
          <m:e>
            <m:r>
              <w:rPr>
                <w:rFonts w:ascii="Cambria Math" w:hAnsi="Cambria Math"/>
              </w:rPr>
              <m:t>w</m:t>
            </m:r>
          </m:e>
        </m:acc>
      </m:oMath>
      <w:r w:rsidR="00241E3E">
        <w:t xml:space="preserve"> </w:t>
      </w:r>
      <w:r w:rsidR="00D42078">
        <w:t>on</w:t>
      </w:r>
      <w:r w:rsidR="0055729F">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D42078">
        <w:t xml:space="preserve"> </w:t>
      </w:r>
      <w:r w:rsidR="00241E3E">
        <w:t xml:space="preserve">is </w:t>
      </w:r>
      <w:r w:rsidR="007843BA">
        <w:t xml:space="preserve">computed using the law of cosines </w:t>
      </w:r>
      <w:r w:rsidR="00EB3BD3">
        <w:t>applied to the path lengths</w:t>
      </w:r>
      <w:r w:rsidR="0055729F">
        <w:t xml:space="preserve"> </w:t>
      </w:r>
      <m:oMath>
        <m:acc>
          <m:accPr>
            <m:chr m:val="̃"/>
            <m:ctrlPr>
              <w:rPr>
                <w:rFonts w:ascii="Cambria Math" w:hAnsi="Cambria Math"/>
                <w:i/>
              </w:rPr>
            </m:ctrlPr>
          </m:accPr>
          <m:e>
            <m:r>
              <w:rPr>
                <w:rFonts w:ascii="Cambria Math" w:hAnsi="Cambria Math"/>
              </w:rPr>
              <m:t>u</m:t>
            </m:r>
          </m:e>
        </m:acc>
        <m:acc>
          <m:accPr>
            <m:chr m:val="̃"/>
            <m:ctrlPr>
              <w:rPr>
                <w:rFonts w:ascii="Cambria Math" w:hAnsi="Cambria Math"/>
                <w:i/>
              </w:rPr>
            </m:ctrlPr>
          </m:accPr>
          <m:e>
            <m:r>
              <w:rPr>
                <w:rFonts w:ascii="Cambria Math" w:hAnsi="Cambria Math"/>
              </w:rPr>
              <m:t>v</m:t>
            </m:r>
          </m:e>
        </m:acc>
      </m:oMath>
      <w:r w:rsidR="0055729F">
        <w:t xml:space="preserve">, </w:t>
      </w:r>
      <m:oMath>
        <m:acc>
          <m:accPr>
            <m:chr m:val="̃"/>
            <m:ctrlPr>
              <w:rPr>
                <w:rFonts w:ascii="Cambria Math" w:hAnsi="Cambria Math"/>
                <w:i/>
              </w:rPr>
            </m:ctrlPr>
          </m:accPr>
          <m:e>
            <m:r>
              <w:rPr>
                <w:rFonts w:ascii="Cambria Math" w:hAnsi="Cambria Math"/>
              </w:rPr>
              <m:t>v</m:t>
            </m:r>
          </m:e>
        </m:acc>
        <m:acc>
          <m:accPr>
            <m:chr m:val="̃"/>
            <m:ctrlPr>
              <w:rPr>
                <w:rFonts w:ascii="Cambria Math" w:hAnsi="Cambria Math"/>
                <w:i/>
              </w:rPr>
            </m:ctrlPr>
          </m:accPr>
          <m:e>
            <m:r>
              <w:rPr>
                <w:rFonts w:ascii="Cambria Math" w:hAnsi="Cambria Math"/>
              </w:rPr>
              <m:t>w</m:t>
            </m:r>
          </m:e>
        </m:acc>
      </m:oMath>
      <w:r w:rsidR="0055729F">
        <w:t xml:space="preserve">, and </w:t>
      </w:r>
      <m:oMath>
        <m:acc>
          <m:accPr>
            <m:chr m:val="̃"/>
            <m:ctrlPr>
              <w:rPr>
                <w:rFonts w:ascii="Cambria Math" w:hAnsi="Cambria Math"/>
                <w:i/>
              </w:rPr>
            </m:ctrlPr>
          </m:accPr>
          <m:e>
            <m:r>
              <w:rPr>
                <w:rFonts w:ascii="Cambria Math" w:hAnsi="Cambria Math"/>
              </w:rPr>
              <m:t>w</m:t>
            </m:r>
          </m:e>
        </m:acc>
        <m:acc>
          <m:accPr>
            <m:chr m:val="̃"/>
            <m:ctrlPr>
              <w:rPr>
                <w:rFonts w:ascii="Cambria Math" w:hAnsi="Cambria Math"/>
                <w:i/>
              </w:rPr>
            </m:ctrlPr>
          </m:accPr>
          <m:e>
            <m:r>
              <w:rPr>
                <w:rFonts w:ascii="Cambria Math" w:hAnsi="Cambria Math"/>
              </w:rPr>
              <m:t>u</m:t>
            </m:r>
          </m:e>
        </m:acc>
      </m:oMath>
      <w:r w:rsidR="00F82749" w:rsidRPr="00F82749">
        <w:t xml:space="preserve"> </w:t>
      </w:r>
      <w:r w:rsidR="00D42078">
        <w:t>(</w:t>
      </w:r>
      <w:r w:rsidR="00F82749">
        <w:t xml:space="preserve">or to the respective </w:t>
      </w:r>
      <w:r w:rsidR="00E27698">
        <w:t>Euclidean</w:t>
      </w:r>
      <w:r w:rsidR="00F82749">
        <w:t xml:space="preserve"> dis</w:t>
      </w:r>
      <w:r w:rsidR="00D42078">
        <w:t>tances</w:t>
      </w:r>
      <w:r w:rsidR="00F82749">
        <w:t xml:space="preserve"> if the path lengths do not obey the triangle inequality</w:t>
      </w:r>
      <w:r w:rsidR="00D42078">
        <w:t>)</w:t>
      </w:r>
      <w:r w:rsidR="00EB3BD3">
        <w:t>.</w:t>
      </w:r>
      <w:r w:rsidR="00F82749">
        <w:t xml:space="preserve"> </w:t>
      </w:r>
      <w:r w:rsidR="00241E3E">
        <w:t>Importantly,</w:t>
      </w:r>
      <w:r w:rsidR="00F82749">
        <w:t xml:space="preserve"> when</w:t>
      </w:r>
      <w:r w:rsidR="0055729F">
        <w:t xml:space="preserve"> </w:t>
      </w:r>
      <m:oMath>
        <m:r>
          <m:rPr>
            <m:scr m:val="script"/>
          </m:rP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e>
        </m:d>
      </m:oMath>
      <w:r w:rsidR="00F82749" w:rsidRPr="00341D14">
        <w:t xml:space="preserve"> is </w:t>
      </w:r>
      <w:r w:rsidR="00E87CD0">
        <w:t xml:space="preserve">entirely </w:t>
      </w:r>
      <w:r w:rsidR="00F82749" w:rsidRPr="00341D14">
        <w:t>cont</w:t>
      </w:r>
      <w:r w:rsidR="00F82749">
        <w:t>ained inside a single face of</w:t>
      </w:r>
      <w:r w:rsidR="0055729F">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D42078">
        <w:t>, the</w:t>
      </w:r>
      <w:r w:rsidR="00F82749" w:rsidRPr="00341D14">
        <w:t xml:space="preserve"> </w:t>
      </w:r>
      <w:r w:rsidR="00F82749">
        <w:t>map</w:t>
      </w:r>
      <w:r w:rsidR="00F82749" w:rsidRPr="00341D14">
        <w:t xml:space="preserve"> </w:t>
      </w:r>
      <w:r w:rsidR="00D42078" w:rsidRPr="00341D14">
        <w:t>from</w:t>
      </w:r>
      <w:r w:rsidR="0055729F">
        <w:t xml:space="preserve"> </w:t>
      </w:r>
      <m:oMath>
        <m:r>
          <m:rPr>
            <m:scr m:val="script"/>
          </m:rP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e>
        </m:d>
      </m:oMath>
      <w:r w:rsidR="00D42078" w:rsidRPr="00D42078">
        <w:t xml:space="preserve"> </w:t>
      </w:r>
      <w:r w:rsidR="00E87CD0">
        <w:t>to</w:t>
      </w:r>
      <w:r w:rsidR="0055729F">
        <w:t xml:space="preserve"> </w:t>
      </w:r>
      <m:oMath>
        <m:r>
          <m:rPr>
            <m:scr m:val="script"/>
          </m:rPr>
          <w:rPr>
            <w:rFonts w:ascii="Cambria Math" w:hAnsi="Cambria Math"/>
          </w:rPr>
          <m:t>N</m:t>
        </m:r>
        <m:d>
          <m:dPr>
            <m:ctrlPr>
              <w:rPr>
                <w:rFonts w:ascii="Cambria Math" w:hAnsi="Cambria Math"/>
                <w:i/>
              </w:rPr>
            </m:ctrlPr>
          </m:dPr>
          <m:e>
            <m:acc>
              <m:accPr>
                <m:ctrlPr>
                  <w:rPr>
                    <w:rFonts w:ascii="Cambria Math" w:hAnsi="Cambria Math"/>
                    <w:i/>
                  </w:rPr>
                </m:ctrlPr>
              </m:accPr>
              <m:e>
                <m:r>
                  <w:rPr>
                    <w:rFonts w:ascii="Cambria Math" w:hAnsi="Cambria Math"/>
                  </w:rPr>
                  <m:t>v</m:t>
                </m:r>
              </m:e>
            </m:acc>
          </m:e>
        </m:d>
      </m:oMath>
      <w:r w:rsidR="00D42078" w:rsidRPr="00341D14">
        <w:t xml:space="preserve"> </w:t>
      </w:r>
      <w:r w:rsidR="00F82749" w:rsidRPr="00341D14">
        <w:t>is an isometry</w:t>
      </w:r>
      <w:r w:rsidR="00F82749">
        <w:t>.</w:t>
      </w:r>
    </w:p>
    <w:p w:rsidR="00986D92" w:rsidRDefault="003062FE" w:rsidP="00BD4EA6">
      <w:pPr>
        <w:pStyle w:val="BodyText"/>
      </w:pPr>
      <w:r>
        <w:t xml:space="preserve">Once we </w:t>
      </w:r>
      <w:r w:rsidR="00350A0F">
        <w:t xml:space="preserve">have </w:t>
      </w:r>
      <w:r>
        <w:t>compute</w:t>
      </w:r>
      <w:r w:rsidR="00350A0F">
        <w:t>d</w:t>
      </w:r>
      <w:r>
        <w:t xml:space="preserve"> the boundary of</w:t>
      </w:r>
      <w:r w:rsidR="00E87CD0">
        <w:t xml:space="preserve"> the polygon</w:t>
      </w:r>
      <w:r w:rsidR="0055729F">
        <w:t xml:space="preserve"> </w:t>
      </w:r>
      <m:oMath>
        <m:r>
          <m:rPr>
            <m:scr m:val="script"/>
          </m:rPr>
          <w:rPr>
            <w:rFonts w:ascii="Cambria Math" w:hAnsi="Cambria Math"/>
          </w:rPr>
          <m:t>N</m:t>
        </m:r>
        <m:d>
          <m:dPr>
            <m:ctrlPr>
              <w:rPr>
                <w:rFonts w:ascii="Cambria Math" w:hAnsi="Cambria Math"/>
                <w:i/>
              </w:rPr>
            </m:ctrlPr>
          </m:dPr>
          <m:e>
            <m:acc>
              <m:accPr>
                <m:ctrlPr>
                  <w:rPr>
                    <w:rFonts w:ascii="Cambria Math" w:hAnsi="Cambria Math"/>
                    <w:i/>
                  </w:rPr>
                </m:ctrlPr>
              </m:accPr>
              <m:e>
                <m:r>
                  <w:rPr>
                    <w:rFonts w:ascii="Cambria Math" w:hAnsi="Cambria Math"/>
                  </w:rPr>
                  <m:t>v</m:t>
                </m:r>
              </m:e>
            </m:acc>
          </m:e>
        </m:d>
      </m:oMath>
      <w:r>
        <w:t>, we delete all the edges incident to</w:t>
      </w:r>
      <w:r w:rsidR="0055729F">
        <w:t xml:space="preserve"> </w:t>
      </w:r>
      <m:oMath>
        <m:acc>
          <m:accPr>
            <m:ctrlPr>
              <w:rPr>
                <w:rFonts w:ascii="Cambria Math" w:hAnsi="Cambria Math"/>
                <w:i/>
              </w:rPr>
            </m:ctrlPr>
          </m:accPr>
          <m:e>
            <m:r>
              <w:rPr>
                <w:rFonts w:ascii="Cambria Math" w:hAnsi="Cambria Math"/>
              </w:rPr>
              <m:t>v</m:t>
            </m:r>
          </m:e>
        </m:acc>
      </m:oMath>
      <w:r>
        <w:t xml:space="preserve"> and the</w:t>
      </w:r>
      <w:r w:rsidR="00B2001C">
        <w:t xml:space="preserve"> corresponding</w:t>
      </w:r>
      <w:r>
        <w:t xml:space="preserve"> paths incident to</w:t>
      </w:r>
      <w:r w:rsidR="00D84778">
        <w:t xml:space="preserve"> </w:t>
      </w:r>
      <m:oMath>
        <m:acc>
          <m:accPr>
            <m:chr m:val="̃"/>
            <m:ctrlPr>
              <w:rPr>
                <w:rFonts w:ascii="Cambria Math" w:hAnsi="Cambria Math"/>
                <w:i/>
              </w:rPr>
            </m:ctrlPr>
          </m:accPr>
          <m:e>
            <m:r>
              <w:rPr>
                <w:rFonts w:ascii="Cambria Math" w:hAnsi="Cambria Math"/>
              </w:rPr>
              <m:t>v</m:t>
            </m:r>
          </m:e>
        </m:acc>
      </m:oMath>
      <w:r w:rsidR="00350A0F">
        <w:t xml:space="preserve"> (along with all their intersection points on edges of</w:t>
      </w:r>
      <w:r w:rsidR="00D84778">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350A0F">
        <w:t>)</w:t>
      </w:r>
      <w:r w:rsidR="00B2001C">
        <w:t xml:space="preserve">. </w:t>
      </w:r>
      <w:r w:rsidR="00E87CD0">
        <w:t xml:space="preserve"> We use </w:t>
      </w:r>
      <w:r w:rsidR="00932CFA">
        <w:t>the</w:t>
      </w:r>
      <w:r w:rsidR="00B2001C">
        <w:t xml:space="preserve"> </w:t>
      </w:r>
      <w:r w:rsidR="00E87CD0">
        <w:t xml:space="preserve">mean-value parametrization </w:t>
      </w:r>
      <w:r w:rsidR="00B2001C">
        <w:t xml:space="preserve">scheme </w:t>
      </w:r>
      <w:r w:rsidR="00932CFA">
        <w:t xml:space="preserve">of Floater </w:t>
      </w:r>
      <w:r w:rsidR="00B2001C">
        <w:t xml:space="preserve">[2003] </w:t>
      </w:r>
      <w:r w:rsidR="00E87CD0">
        <w:t>to</w:t>
      </w:r>
      <w:r>
        <w:t xml:space="preserve"> relax the 2D locations </w:t>
      </w:r>
      <w:r w:rsidR="00B06C90" w:rsidRPr="002914E1">
        <w:t>inside</w:t>
      </w:r>
      <w:r w:rsidR="00D84778">
        <w:t xml:space="preserve"> </w:t>
      </w:r>
      <m:oMath>
        <m:r>
          <m:rPr>
            <m:scr m:val="script"/>
          </m:rPr>
          <w:rPr>
            <w:rFonts w:ascii="Cambria Math" w:hAnsi="Cambria Math"/>
          </w:rPr>
          <m:t>N</m:t>
        </m:r>
        <m:d>
          <m:dPr>
            <m:ctrlPr>
              <w:rPr>
                <w:rFonts w:ascii="Cambria Math" w:hAnsi="Cambria Math"/>
                <w:i/>
              </w:rPr>
            </m:ctrlPr>
          </m:dPr>
          <m:e>
            <m:acc>
              <m:accPr>
                <m:ctrlPr>
                  <w:rPr>
                    <w:rFonts w:ascii="Cambria Math" w:hAnsi="Cambria Math"/>
                    <w:i/>
                  </w:rPr>
                </m:ctrlPr>
              </m:accPr>
              <m:e>
                <m:r>
                  <w:rPr>
                    <w:rFonts w:ascii="Cambria Math" w:hAnsi="Cambria Math"/>
                  </w:rPr>
                  <m:t>v</m:t>
                </m:r>
              </m:e>
            </m:acc>
          </m:e>
        </m:d>
      </m:oMath>
      <w:r w:rsidR="00B06C90" w:rsidRPr="00A9381A">
        <w:t xml:space="preserve"> </w:t>
      </w:r>
      <w:r>
        <w:t>of the vertices of</w:t>
      </w:r>
      <w:r w:rsidR="00D84778">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Pr="003062FE">
        <w:t xml:space="preserve"> </w:t>
      </w:r>
      <w:r>
        <w:t xml:space="preserve">contained </w:t>
      </w:r>
      <w:r w:rsidR="00E87CD0">
        <w:t>within</w:t>
      </w:r>
      <w:r w:rsidR="00D84778">
        <w:t xml:space="preserve"> </w:t>
      </w:r>
      <m:oMath>
        <m:r>
          <m:rPr>
            <m:scr m:val="script"/>
          </m:rP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e>
        </m:d>
      </m:oMath>
      <w:r w:rsidR="00B2001C">
        <w:t>.</w:t>
      </w:r>
      <w:r w:rsidR="00932CFA" w:rsidRPr="00932CFA">
        <w:t xml:space="preserve"> </w:t>
      </w:r>
      <w:r w:rsidR="00932CFA">
        <w:t xml:space="preserve"> Since the boundary of</w:t>
      </w:r>
      <w:r w:rsidR="00D84778">
        <w:t xml:space="preserve"> </w:t>
      </w:r>
      <m:oMath>
        <m:r>
          <m:rPr>
            <m:scr m:val="script"/>
          </m:rPr>
          <w:rPr>
            <w:rFonts w:ascii="Cambria Math" w:hAnsi="Cambria Math"/>
          </w:rPr>
          <m:t>N</m:t>
        </m:r>
        <m:d>
          <m:dPr>
            <m:ctrlPr>
              <w:rPr>
                <w:rFonts w:ascii="Cambria Math" w:hAnsi="Cambria Math"/>
                <w:i/>
              </w:rPr>
            </m:ctrlPr>
          </m:dPr>
          <m:e>
            <m:acc>
              <m:accPr>
                <m:ctrlPr>
                  <w:rPr>
                    <w:rFonts w:ascii="Cambria Math" w:hAnsi="Cambria Math"/>
                    <w:i/>
                  </w:rPr>
                </m:ctrlPr>
              </m:accPr>
              <m:e>
                <m:r>
                  <w:rPr>
                    <w:rFonts w:ascii="Cambria Math" w:hAnsi="Cambria Math"/>
                  </w:rPr>
                  <m:t>v</m:t>
                </m:r>
              </m:e>
            </m:acc>
          </m:e>
        </m:d>
      </m:oMath>
      <w:r w:rsidR="00932CFA">
        <w:t xml:space="preserve"> </w:t>
      </w:r>
      <w:r w:rsidR="00F6412E">
        <w:t xml:space="preserve">can be </w:t>
      </w:r>
      <w:r w:rsidR="00932CFA">
        <w:t>concave, flips can occur, or some interior pieces can be non-convex. In those rare cases, we re-map the boundary to a convex circle-inscribed polygon [Guskov et al 2000], and repeat the relaxation, this time guaranteeing no folds.</w:t>
      </w:r>
    </w:p>
    <w:p w:rsidR="0010239E" w:rsidRDefault="005161C9" w:rsidP="0010239E">
      <w:pPr>
        <w:pStyle w:val="BodyText"/>
      </w:pPr>
      <w:r>
        <w:t>Next, w</w:t>
      </w:r>
      <w:r w:rsidR="00B2001C">
        <w:t xml:space="preserve">e </w:t>
      </w:r>
      <w:r w:rsidR="00986D92">
        <w:t>optimize</w:t>
      </w:r>
      <w:r w:rsidR="006B7DBA">
        <w:t xml:space="preserve"> the location of</w:t>
      </w:r>
      <w:r w:rsidR="00D84778">
        <w:t xml:space="preserve"> </w:t>
      </w:r>
      <m:oMath>
        <m:acc>
          <m:accPr>
            <m:ctrlPr>
              <w:rPr>
                <w:rFonts w:ascii="Cambria Math" w:hAnsi="Cambria Math"/>
                <w:i/>
              </w:rPr>
            </m:ctrlPr>
          </m:accPr>
          <m:e>
            <m:r>
              <w:rPr>
                <w:rFonts w:ascii="Cambria Math" w:hAnsi="Cambria Math"/>
              </w:rPr>
              <m:t>v</m:t>
            </m:r>
          </m:e>
        </m:acc>
      </m:oMath>
      <w:r w:rsidR="006B7DBA">
        <w:t xml:space="preserve"> using </w:t>
      </w:r>
      <w:r w:rsidR="00986D92">
        <w:t>repeated</w:t>
      </w:r>
      <w:r w:rsidR="006B7DBA">
        <w:t xml:space="preserve"> line searches </w:t>
      </w:r>
      <w:r w:rsidR="00986D92">
        <w:t xml:space="preserve">as in </w:t>
      </w:r>
      <w:r w:rsidR="006B7DBA">
        <w:t>[</w:t>
      </w:r>
      <w:r w:rsidR="00F6796C">
        <w:t>Sander et al 2001</w:t>
      </w:r>
      <w:r w:rsidR="006B7DBA">
        <w:t>].</w:t>
      </w:r>
      <w:r w:rsidR="00986D92">
        <w:t xml:space="preserve"> </w:t>
      </w:r>
      <w:r w:rsidR="006B7DBA">
        <w:t xml:space="preserve"> </w:t>
      </w:r>
      <w:r w:rsidR="00341D14">
        <w:t xml:space="preserve">In these searches, we </w:t>
      </w:r>
      <w:r w:rsidR="00932CFA">
        <w:t>keep</w:t>
      </w:r>
      <w:r w:rsidR="00D84778">
        <w:t xml:space="preserve"> </w:t>
      </w:r>
      <m:oMath>
        <m:acc>
          <m:accPr>
            <m:ctrlPr>
              <w:rPr>
                <w:rFonts w:ascii="Cambria Math" w:hAnsi="Cambria Math"/>
                <w:i/>
              </w:rPr>
            </m:ctrlPr>
          </m:accPr>
          <m:e>
            <m:r>
              <w:rPr>
                <w:rFonts w:ascii="Cambria Math" w:hAnsi="Cambria Math"/>
              </w:rPr>
              <m:t>v</m:t>
            </m:r>
          </m:e>
        </m:acc>
      </m:oMath>
      <w:r w:rsidR="00932CFA">
        <w:t xml:space="preserve"> within the </w:t>
      </w:r>
      <w:r w:rsidR="00021A66">
        <w:t>kernel of polygon</w:t>
      </w:r>
      <w:r w:rsidR="00D84778">
        <w:t xml:space="preserve"> </w:t>
      </w:r>
      <m:oMath>
        <m:r>
          <m:rPr>
            <m:scr m:val="script"/>
          </m:rPr>
          <w:rPr>
            <w:rFonts w:ascii="Cambria Math" w:hAnsi="Cambria Math"/>
          </w:rPr>
          <m:t>N</m:t>
        </m:r>
        <m:d>
          <m:dPr>
            <m:ctrlPr>
              <w:rPr>
                <w:rFonts w:ascii="Cambria Math" w:hAnsi="Cambria Math"/>
                <w:i/>
              </w:rPr>
            </m:ctrlPr>
          </m:dPr>
          <m:e>
            <m:acc>
              <m:accPr>
                <m:ctrlPr>
                  <w:rPr>
                    <w:rFonts w:ascii="Cambria Math" w:hAnsi="Cambria Math"/>
                    <w:i/>
                  </w:rPr>
                </m:ctrlPr>
              </m:accPr>
              <m:e>
                <m:r>
                  <w:rPr>
                    <w:rFonts w:ascii="Cambria Math" w:hAnsi="Cambria Math"/>
                  </w:rPr>
                  <m:t>v</m:t>
                </m:r>
              </m:e>
            </m:acc>
          </m:e>
        </m:d>
      </m:oMath>
      <w:r w:rsidR="00021A66">
        <w:t xml:space="preserve"> </w:t>
      </w:r>
      <w:r w:rsidR="00986D92">
        <w:t>to preserve map</w:t>
      </w:r>
      <w:r w:rsidR="00021A66">
        <w:t xml:space="preserve"> </w:t>
      </w:r>
      <w:r w:rsidR="00986D92">
        <w:t>bijectivity</w:t>
      </w:r>
      <w:r w:rsidR="00341D14">
        <w:t xml:space="preserve">. </w:t>
      </w:r>
      <w:r w:rsidR="006B7DBA">
        <w:t>For each location of</w:t>
      </w:r>
      <w:r w:rsidR="00D84778">
        <w:t xml:space="preserve"> </w:t>
      </w:r>
      <m:oMath>
        <m:acc>
          <m:accPr>
            <m:ctrlPr>
              <w:rPr>
                <w:rFonts w:ascii="Cambria Math" w:hAnsi="Cambria Math"/>
                <w:i/>
              </w:rPr>
            </m:ctrlPr>
          </m:accPr>
          <m:e>
            <m:r>
              <w:rPr>
                <w:rFonts w:ascii="Cambria Math" w:hAnsi="Cambria Math"/>
              </w:rPr>
              <m:t>v</m:t>
            </m:r>
          </m:e>
        </m:acc>
      </m:oMath>
      <w:r w:rsidR="00B06C90">
        <w:t>, we redraw its incident edges, and map these back to</w:t>
      </w:r>
      <w:r w:rsidR="00D84778">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B06C90">
        <w:t xml:space="preserve"> using the map</w:t>
      </w:r>
      <w:r w:rsidR="00D84778">
        <w:t xml:space="preserve"> </w:t>
      </w:r>
      <m:oMath>
        <m:r>
          <m:rPr>
            <m:scr m:val="script"/>
          </m:rPr>
          <w:rPr>
            <w:rFonts w:ascii="Cambria Math" w:hAnsi="Cambria Math"/>
          </w:rPr>
          <m:t>N</m:t>
        </m:r>
        <m:d>
          <m:dPr>
            <m:ctrlPr>
              <w:rPr>
                <w:rFonts w:ascii="Cambria Math" w:hAnsi="Cambria Math"/>
                <w:i/>
              </w:rPr>
            </m:ctrlPr>
          </m:dPr>
          <m:e>
            <m:acc>
              <m:accPr>
                <m:ctrlPr>
                  <w:rPr>
                    <w:rFonts w:ascii="Cambria Math" w:hAnsi="Cambria Math"/>
                    <w:i/>
                  </w:rPr>
                </m:ctrlPr>
              </m:accPr>
              <m:e>
                <m:r>
                  <w:rPr>
                    <w:rFonts w:ascii="Cambria Math" w:hAnsi="Cambria Math"/>
                  </w:rPr>
                  <m:t>v</m:t>
                </m:r>
              </m:e>
            </m:acc>
          </m:e>
        </m:d>
        <m:r>
          <m:rPr>
            <m:scr m:val="script"/>
          </m:rP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e>
        </m:d>
      </m:oMath>
      <w:r w:rsidR="00B06C90">
        <w:t xml:space="preserve"> </w:t>
      </w:r>
      <w:r w:rsidR="004D5442">
        <w:t>(</w:t>
      </w:r>
      <w:r w:rsidR="004D5442">
        <w:fldChar w:fldCharType="begin"/>
      </w:r>
      <w:r w:rsidR="004D5442">
        <w:instrText xml:space="preserve"> REF _Ref60658237 \h </w:instrText>
      </w:r>
      <w:r w:rsidR="004D5442">
        <w:fldChar w:fldCharType="separate"/>
      </w:r>
      <w:r w:rsidR="00020BDF">
        <w:t xml:space="preserve">Figure </w:t>
      </w:r>
      <w:r w:rsidR="00020BDF">
        <w:rPr>
          <w:noProof/>
        </w:rPr>
        <w:t>3</w:t>
      </w:r>
      <w:r w:rsidR="004D5442">
        <w:fldChar w:fldCharType="end"/>
      </w:r>
      <w:r w:rsidR="004D5442">
        <w:t>d)</w:t>
      </w:r>
      <w:r w:rsidR="00B06C90">
        <w:t>.</w:t>
      </w:r>
      <w:r>
        <w:t xml:space="preserve">  We apply </w:t>
      </w:r>
      <w:r w:rsidR="00E11A41">
        <w:t>C</w:t>
      </w:r>
      <w:r>
        <w:t>o</w:t>
      </w:r>
      <w:r>
        <w:t>n</w:t>
      </w:r>
      <w:r>
        <w:t xml:space="preserve">strained Delaunay </w:t>
      </w:r>
      <w:r w:rsidR="00E11A41">
        <w:t>T</w:t>
      </w:r>
      <w:r>
        <w:t>riangulation</w:t>
      </w:r>
      <w:r w:rsidR="00E11A41">
        <w:t xml:space="preserve"> (CDT)</w:t>
      </w:r>
      <w:r>
        <w:t xml:space="preserve"> to any non-triangular (boundary-adjacent) pieces of</w:t>
      </w:r>
      <w:r w:rsidR="00D84778">
        <w:t xml:space="preserve"> </w:t>
      </w:r>
      <m:oMath>
        <m:r>
          <m:rPr>
            <m:scr m:val="script"/>
          </m:rP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e>
        </m:d>
      </m:oMath>
      <w:r>
        <w:t>.  For all resulting triangle pieces, we compose the linear maps</w:t>
      </w:r>
      <w:r w:rsidR="00D84778">
        <w:t xml:space="preserve"> </w:t>
      </w:r>
      <m:oMath>
        <m:r>
          <m:rPr>
            <m:scr m:val="script"/>
          </m:rP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e>
        </m:d>
        <m:r>
          <m:rPr>
            <m:scr m:val="script"/>
          </m:rPr>
          <w:rPr>
            <w:rFonts w:ascii="Cambria Math" w:hAnsi="Cambria Math"/>
          </w:rPr>
          <m:t>→N</m:t>
        </m:r>
        <m:d>
          <m:dPr>
            <m:ctrlPr>
              <w:rPr>
                <w:rFonts w:ascii="Cambria Math" w:hAnsi="Cambria Math"/>
                <w:i/>
              </w:rPr>
            </m:ctrlPr>
          </m:dPr>
          <m:e>
            <m:acc>
              <m:accPr>
                <m:ctrlPr>
                  <w:rPr>
                    <w:rFonts w:ascii="Cambria Math" w:hAnsi="Cambria Math"/>
                    <w:i/>
                  </w:rPr>
                </m:ctrlPr>
              </m:accPr>
              <m:e>
                <m:r>
                  <w:rPr>
                    <w:rFonts w:ascii="Cambria Math" w:hAnsi="Cambria Math"/>
                  </w:rPr>
                  <m:t>v</m:t>
                </m:r>
              </m:e>
            </m:acc>
          </m:e>
        </m:d>
        <m:r>
          <m:rPr>
            <m:scr m:val="script"/>
          </m:rPr>
          <w:rPr>
            <w:rFonts w:ascii="Cambria Math" w:hAnsi="Cambria Math"/>
          </w:rPr>
          <m:t>→N</m:t>
        </m:r>
        <m:d>
          <m:dPr>
            <m:ctrlPr>
              <w:rPr>
                <w:rFonts w:ascii="Cambria Math" w:hAnsi="Cambria Math"/>
                <w:i/>
              </w:rPr>
            </m:ctrlPr>
          </m:dPr>
          <m:e>
            <m:r>
              <w:rPr>
                <w:rFonts w:ascii="Cambria Math" w:hAnsi="Cambria Math"/>
              </w:rPr>
              <m:t>v</m:t>
            </m:r>
          </m:e>
        </m:d>
      </m:oMath>
      <w:r>
        <w:t xml:space="preserve"> to </w:t>
      </w:r>
      <w:r w:rsidR="00932CFA">
        <w:t>compute</w:t>
      </w:r>
      <w:r>
        <w:t xml:space="preserve"> the Jacobian used in </w:t>
      </w:r>
      <w:r w:rsidR="008B01AE">
        <w:t xml:space="preserve">measuring overall map </w:t>
      </w:r>
      <w:r>
        <w:t>distortion.</w:t>
      </w:r>
    </w:p>
    <w:p w:rsidR="004D5442" w:rsidRDefault="0010239E" w:rsidP="00441AA9">
      <w:pPr>
        <w:pStyle w:val="BodyText"/>
        <w:spacing w:after="240"/>
      </w:pPr>
      <w:r>
        <w:t>We retain the location of</w:t>
      </w:r>
      <w:r w:rsidR="00D84778">
        <w:t xml:space="preserve"> </w:t>
      </w:r>
      <m:oMath>
        <m:acc>
          <m:accPr>
            <m:ctrlPr>
              <w:rPr>
                <w:rFonts w:ascii="Cambria Math" w:hAnsi="Cambria Math"/>
                <w:i/>
              </w:rPr>
            </m:ctrlPr>
          </m:accPr>
          <m:e>
            <m:r>
              <w:rPr>
                <w:rFonts w:ascii="Cambria Math" w:hAnsi="Cambria Math"/>
              </w:rPr>
              <m:t>v</m:t>
            </m:r>
          </m:e>
        </m:acc>
      </m:oMath>
      <w:r>
        <w:t xml:space="preserve"> that achieves lowest distortion. Note that due to the initial relaxation and deletion of edge-edge cros</w:t>
      </w:r>
      <w:r>
        <w:t>s</w:t>
      </w:r>
      <w:r>
        <w:t>ings when constructing the neighborhood</w:t>
      </w:r>
      <w:r w:rsidR="00D84778">
        <w:t xml:space="preserve"> </w:t>
      </w:r>
      <m:oMath>
        <m:r>
          <m:rPr>
            <m:scr m:val="script"/>
          </m:rPr>
          <w:rPr>
            <w:rFonts w:ascii="Cambria Math" w:hAnsi="Cambria Math"/>
          </w:rPr>
          <m:t>N</m:t>
        </m:r>
        <m:d>
          <m:dPr>
            <m:ctrlPr>
              <w:rPr>
                <w:rFonts w:ascii="Cambria Math" w:hAnsi="Cambria Math"/>
                <w:i/>
              </w:rPr>
            </m:ctrlPr>
          </m:dPr>
          <m:e>
            <m:acc>
              <m:accPr>
                <m:ctrlPr>
                  <w:rPr>
                    <w:rFonts w:ascii="Cambria Math" w:hAnsi="Cambria Math"/>
                    <w:i/>
                  </w:rPr>
                </m:ctrlPr>
              </m:accPr>
              <m:e>
                <m:r>
                  <w:rPr>
                    <w:rFonts w:ascii="Cambria Math" w:hAnsi="Cambria Math"/>
                  </w:rPr>
                  <m:t>v</m:t>
                </m:r>
              </m:e>
            </m:acc>
          </m:e>
        </m:d>
      </m:oMath>
      <w:r>
        <w:t>, the final dis</w:t>
      </w:r>
      <w:proofErr w:type="spellStart"/>
      <w:r>
        <w:t>tortion</w:t>
      </w:r>
      <w:proofErr w:type="spellEnd"/>
      <w:r>
        <w:t xml:space="preserve"> may be larger than that before neighborhood optimiz</w:t>
      </w:r>
      <w:r>
        <w:t>a</w:t>
      </w:r>
      <w:r>
        <w:t>tion. In this case, we discard the whole operation.</w:t>
      </w:r>
    </w:p>
    <w:p w:rsidR="00E6719E" w:rsidRDefault="00E6719E" w:rsidP="00B14D77">
      <w:pPr>
        <w:pStyle w:val="BodyText"/>
        <w:spacing w:after="240"/>
      </w:pPr>
    </w:p>
    <w:tbl>
      <w:tblPr>
        <w:tblStyle w:val="TableGrid"/>
        <w:tblW w:w="0" w:type="auto"/>
        <w:jc w:val="center"/>
        <w:tblLayout w:type="fixed"/>
        <w:tblCellMar>
          <w:left w:w="0" w:type="dxa"/>
          <w:right w:w="0" w:type="dxa"/>
        </w:tblCellMar>
        <w:tblLook w:val="01E0" w:firstRow="1" w:lastRow="1" w:firstColumn="1" w:lastColumn="1" w:noHBand="0" w:noVBand="0"/>
      </w:tblPr>
      <w:tblGrid>
        <w:gridCol w:w="11"/>
        <w:gridCol w:w="2362"/>
        <w:gridCol w:w="16"/>
        <w:gridCol w:w="2356"/>
        <w:gridCol w:w="34"/>
      </w:tblGrid>
      <w:tr w:rsidR="00855683">
        <w:trPr>
          <w:jc w:val="center"/>
        </w:trPr>
        <w:tc>
          <w:tcPr>
            <w:tcW w:w="2389" w:type="dxa"/>
            <w:gridSpan w:val="3"/>
            <w:tcBorders>
              <w:top w:val="nil"/>
              <w:left w:val="nil"/>
              <w:bottom w:val="nil"/>
              <w:right w:val="nil"/>
            </w:tcBorders>
            <w:vAlign w:val="center"/>
          </w:tcPr>
          <w:p w:rsidR="00855683" w:rsidRDefault="00F91567" w:rsidP="00A9381A">
            <w:pPr>
              <w:jc w:val="center"/>
            </w:pPr>
            <w:r>
              <w:rPr>
                <w:noProof/>
              </w:rPr>
              <mc:AlternateContent>
                <mc:Choice Requires="wpc">
                  <w:drawing>
                    <wp:anchor distT="0" distB="0" distL="114300" distR="114300" simplePos="0" relativeHeight="251659776" behindDoc="1" locked="1" layoutInCell="1" allowOverlap="1" wp14:anchorId="3B2CD5DA" wp14:editId="4214ECEE">
                      <wp:simplePos x="0" y="0"/>
                      <wp:positionH relativeFrom="column">
                        <wp:posOffset>252095</wp:posOffset>
                      </wp:positionH>
                      <wp:positionV relativeFrom="line">
                        <wp:posOffset>23495</wp:posOffset>
                      </wp:positionV>
                      <wp:extent cx="1005840" cy="1096010"/>
                      <wp:effectExtent l="4445" t="23495" r="37465" b="4445"/>
                      <wp:wrapTight wrapText="bothSides">
                        <wp:wrapPolygon edited="0">
                          <wp:start x="11005" y="188"/>
                          <wp:lineTo x="9368" y="563"/>
                          <wp:lineTo x="4282" y="2816"/>
                          <wp:lineTo x="3464" y="4130"/>
                          <wp:lineTo x="1636" y="6195"/>
                          <wp:lineTo x="205" y="9198"/>
                          <wp:lineTo x="-205" y="11276"/>
                          <wp:lineTo x="-205" y="12965"/>
                          <wp:lineTo x="409" y="15218"/>
                          <wp:lineTo x="2441" y="18597"/>
                          <wp:lineTo x="5495" y="20849"/>
                          <wp:lineTo x="5905" y="20849"/>
                          <wp:lineTo x="11618" y="20849"/>
                          <wp:lineTo x="14877" y="20849"/>
                          <wp:lineTo x="21191" y="19160"/>
                          <wp:lineTo x="20986" y="18221"/>
                          <wp:lineTo x="21805" y="15218"/>
                          <wp:lineTo x="21600" y="12214"/>
                          <wp:lineTo x="20373" y="9198"/>
                          <wp:lineTo x="19773" y="6195"/>
                          <wp:lineTo x="18955" y="3191"/>
                          <wp:lineTo x="19159" y="2065"/>
                          <wp:lineTo x="16909" y="375"/>
                          <wp:lineTo x="15082" y="188"/>
                          <wp:lineTo x="11005" y="188"/>
                        </wp:wrapPolygon>
                      </wp:wrapTight>
                      <wp:docPr id="3646" name="Canvas 36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330" name="Freeform 3648"/>
                              <wps:cNvSpPr>
                                <a:spLocks/>
                              </wps:cNvSpPr>
                              <wps:spPr bwMode="auto">
                                <a:xfrm>
                                  <a:off x="368935" y="532765"/>
                                  <a:ext cx="180975" cy="74930"/>
                                </a:xfrm>
                                <a:custGeom>
                                  <a:avLst/>
                                  <a:gdLst>
                                    <a:gd name="T0" fmla="*/ 0 w 327"/>
                                    <a:gd name="T1" fmla="*/ 137 h 137"/>
                                    <a:gd name="T2" fmla="*/ 198 w 327"/>
                                    <a:gd name="T3" fmla="*/ 32 h 137"/>
                                    <a:gd name="T4" fmla="*/ 327 w 327"/>
                                    <a:gd name="T5" fmla="*/ 0 h 137"/>
                                  </a:gdLst>
                                  <a:ahLst/>
                                  <a:cxnLst>
                                    <a:cxn ang="0">
                                      <a:pos x="T0" y="T1"/>
                                    </a:cxn>
                                    <a:cxn ang="0">
                                      <a:pos x="T2" y="T3"/>
                                    </a:cxn>
                                    <a:cxn ang="0">
                                      <a:pos x="T4" y="T5"/>
                                    </a:cxn>
                                  </a:cxnLst>
                                  <a:rect l="0" t="0" r="r" b="b"/>
                                  <a:pathLst>
                                    <a:path w="327" h="137">
                                      <a:moveTo>
                                        <a:pt x="0" y="137"/>
                                      </a:moveTo>
                                      <a:lnTo>
                                        <a:pt x="198" y="32"/>
                                      </a:lnTo>
                                      <a:lnTo>
                                        <a:pt x="327" y="0"/>
                                      </a:lnTo>
                                    </a:path>
                                  </a:pathLst>
                                </a:custGeom>
                                <a:noFill/>
                                <a:ln w="9525">
                                  <a:solidFill>
                                    <a:srgbClr val="000000"/>
                                  </a:solidFill>
                                  <a:round/>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t" anchorCtr="0" upright="1">
                                <a:noAutofit/>
                              </wps:bodyPr>
                            </wps:wsp>
                            <wps:wsp>
                              <wps:cNvPr id="3331" name="Freeform 3649"/>
                              <wps:cNvSpPr>
                                <a:spLocks/>
                              </wps:cNvSpPr>
                              <wps:spPr bwMode="auto">
                                <a:xfrm>
                                  <a:off x="367665" y="607695"/>
                                  <a:ext cx="528320" cy="289560"/>
                                </a:xfrm>
                                <a:custGeom>
                                  <a:avLst/>
                                  <a:gdLst>
                                    <a:gd name="T0" fmla="*/ 0 w 957"/>
                                    <a:gd name="T1" fmla="*/ 0 h 525"/>
                                    <a:gd name="T2" fmla="*/ 957 w 957"/>
                                    <a:gd name="T3" fmla="*/ 525 h 525"/>
                                  </a:gdLst>
                                  <a:ahLst/>
                                  <a:cxnLst>
                                    <a:cxn ang="0">
                                      <a:pos x="T0" y="T1"/>
                                    </a:cxn>
                                    <a:cxn ang="0">
                                      <a:pos x="T2" y="T3"/>
                                    </a:cxn>
                                  </a:cxnLst>
                                  <a:rect l="0" t="0" r="r" b="b"/>
                                  <a:pathLst>
                                    <a:path w="957" h="525">
                                      <a:moveTo>
                                        <a:pt x="0" y="0"/>
                                      </a:moveTo>
                                      <a:lnTo>
                                        <a:pt x="957" y="52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32" name="Freeform 3650"/>
                              <wps:cNvSpPr>
                                <a:spLocks/>
                              </wps:cNvSpPr>
                              <wps:spPr bwMode="auto">
                                <a:xfrm>
                                  <a:off x="304165" y="606425"/>
                                  <a:ext cx="63500" cy="349250"/>
                                </a:xfrm>
                                <a:custGeom>
                                  <a:avLst/>
                                  <a:gdLst>
                                    <a:gd name="T0" fmla="*/ 116 w 116"/>
                                    <a:gd name="T1" fmla="*/ 0 h 634"/>
                                    <a:gd name="T2" fmla="*/ 0 w 116"/>
                                    <a:gd name="T3" fmla="*/ 634 h 634"/>
                                  </a:gdLst>
                                  <a:ahLst/>
                                  <a:cxnLst>
                                    <a:cxn ang="0">
                                      <a:pos x="T0" y="T1"/>
                                    </a:cxn>
                                    <a:cxn ang="0">
                                      <a:pos x="T2" y="T3"/>
                                    </a:cxn>
                                  </a:cxnLst>
                                  <a:rect l="0" t="0" r="r" b="b"/>
                                  <a:pathLst>
                                    <a:path w="116" h="634">
                                      <a:moveTo>
                                        <a:pt x="116" y="0"/>
                                      </a:moveTo>
                                      <a:lnTo>
                                        <a:pt x="0" y="634"/>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33" name="Freeform 3651"/>
                              <wps:cNvSpPr>
                                <a:spLocks/>
                              </wps:cNvSpPr>
                              <wps:spPr bwMode="auto">
                                <a:xfrm>
                                  <a:off x="142875" y="134620"/>
                                  <a:ext cx="754380" cy="823595"/>
                                </a:xfrm>
                                <a:custGeom>
                                  <a:avLst/>
                                  <a:gdLst>
                                    <a:gd name="T0" fmla="*/ 910 w 1696"/>
                                    <a:gd name="T1" fmla="*/ 894 h 1852"/>
                                    <a:gd name="T2" fmla="*/ 1384 w 1696"/>
                                    <a:gd name="T3" fmla="*/ 324 h 1852"/>
                                    <a:gd name="T4" fmla="*/ 1447 w 1696"/>
                                    <a:gd name="T5" fmla="*/ 0 h 1852"/>
                                    <a:gd name="T6" fmla="*/ 0 w 1696"/>
                                    <a:gd name="T7" fmla="*/ 662 h 1852"/>
                                    <a:gd name="T8" fmla="*/ 1 w 1696"/>
                                    <a:gd name="T9" fmla="*/ 1051 h 1852"/>
                                    <a:gd name="T10" fmla="*/ 357 w 1696"/>
                                    <a:gd name="T11" fmla="*/ 1852 h 1852"/>
                                    <a:gd name="T12" fmla="*/ 1696 w 1696"/>
                                    <a:gd name="T13" fmla="*/ 1711 h 1852"/>
                                    <a:gd name="T14" fmla="*/ 1577 w 1696"/>
                                    <a:gd name="T15" fmla="*/ 1443 h 1852"/>
                                    <a:gd name="T16" fmla="*/ 910 w 1696"/>
                                    <a:gd name="T17" fmla="*/ 894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696" h="1852">
                                      <a:moveTo>
                                        <a:pt x="910" y="894"/>
                                      </a:moveTo>
                                      <a:lnTo>
                                        <a:pt x="1384" y="324"/>
                                      </a:lnTo>
                                      <a:lnTo>
                                        <a:pt x="1447" y="0"/>
                                      </a:lnTo>
                                      <a:lnTo>
                                        <a:pt x="0" y="662"/>
                                      </a:lnTo>
                                      <a:lnTo>
                                        <a:pt x="1" y="1051"/>
                                      </a:lnTo>
                                      <a:lnTo>
                                        <a:pt x="357" y="1852"/>
                                      </a:lnTo>
                                      <a:lnTo>
                                        <a:pt x="1696" y="1711"/>
                                      </a:lnTo>
                                      <a:lnTo>
                                        <a:pt x="1577" y="1443"/>
                                      </a:lnTo>
                                      <a:lnTo>
                                        <a:pt x="910" y="894"/>
                                      </a:lnTo>
                                      <a:close/>
                                    </a:path>
                                  </a:pathLst>
                                </a:custGeom>
                                <a:noFill/>
                                <a:ln w="9525">
                                  <a:solidFill>
                                    <a:srgbClr val="000000"/>
                                  </a:solidFill>
                                  <a:round/>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t" anchorCtr="0" upright="1">
                                <a:noAutofit/>
                              </wps:bodyPr>
                            </wps:wsp>
                            <wps:wsp>
                              <wps:cNvPr id="3334" name="Oval 3652"/>
                              <wps:cNvSpPr>
                                <a:spLocks noChangeArrowheads="1"/>
                              </wps:cNvSpPr>
                              <wps:spPr bwMode="auto">
                                <a:xfrm>
                                  <a:off x="295275" y="949960"/>
                                  <a:ext cx="14605" cy="14605"/>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335" name="Oval 3653"/>
                              <wps:cNvSpPr>
                                <a:spLocks noChangeArrowheads="1"/>
                              </wps:cNvSpPr>
                              <wps:spPr bwMode="auto">
                                <a:xfrm>
                                  <a:off x="889000" y="887730"/>
                                  <a:ext cx="14605" cy="15240"/>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336" name="Oval 3654"/>
                              <wps:cNvSpPr>
                                <a:spLocks noChangeArrowheads="1"/>
                              </wps:cNvSpPr>
                              <wps:spPr bwMode="auto">
                                <a:xfrm>
                                  <a:off x="543560" y="524510"/>
                                  <a:ext cx="14605" cy="14605"/>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337" name="Text Box 3655"/>
                              <wps:cNvSpPr txBox="1">
                                <a:spLocks noChangeArrowheads="1"/>
                              </wps:cNvSpPr>
                              <wps:spPr bwMode="auto">
                                <a:xfrm>
                                  <a:off x="329565" y="585470"/>
                                  <a:ext cx="127000" cy="20066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Default="009C003E" w:rsidP="00156EB2">
                                    <w:pPr>
                                      <w:autoSpaceDE w:val="0"/>
                                      <w:autoSpaceDN w:val="0"/>
                                      <w:adjustRightInd w:val="0"/>
                                      <w:rPr>
                                        <w:i/>
                                        <w:iCs/>
                                        <w:color w:val="000000"/>
                                        <w:sz w:val="22"/>
                                        <w:szCs w:val="64"/>
                                      </w:rPr>
                                    </w:pPr>
                                    <w:r>
                                      <w:rPr>
                                        <w:i/>
                                        <w:iCs/>
                                        <w:color w:val="000000"/>
                                        <w:sz w:val="22"/>
                                        <w:szCs w:val="64"/>
                                      </w:rPr>
                                      <w:t>v</w:t>
                                    </w:r>
                                  </w:p>
                                </w:txbxContent>
                              </wps:txbx>
                              <wps:bodyPr rot="0" vert="horz" wrap="square" lIns="31806" tIns="15903" rIns="31806" bIns="15903" upright="1">
                                <a:noAutofit/>
                              </wps:bodyPr>
                            </wps:wsp>
                            <wps:wsp>
                              <wps:cNvPr id="3338" name="Text Box 3656"/>
                              <wps:cNvSpPr txBox="1">
                                <a:spLocks noChangeArrowheads="1"/>
                              </wps:cNvSpPr>
                              <wps:spPr bwMode="auto">
                                <a:xfrm>
                                  <a:off x="332105" y="572770"/>
                                  <a:ext cx="125095" cy="15875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Default="009C003E" w:rsidP="00156EB2">
                                    <w:pPr>
                                      <w:autoSpaceDE w:val="0"/>
                                      <w:autoSpaceDN w:val="0"/>
                                      <w:adjustRightInd w:val="0"/>
                                      <w:rPr>
                                        <w:rFonts w:ascii="Arial" w:hAnsi="Arial" w:cs="Arial"/>
                                        <w:color w:val="000000"/>
                                        <w:sz w:val="17"/>
                                        <w:szCs w:val="48"/>
                                      </w:rPr>
                                    </w:pPr>
                                    <w:r>
                                      <w:rPr>
                                        <w:rFonts w:ascii="Arial" w:hAnsi="Arial" w:cs="Arial"/>
                                        <w:color w:val="000000"/>
                                        <w:sz w:val="17"/>
                                        <w:szCs w:val="48"/>
                                      </w:rPr>
                                      <w:t>~</w:t>
                                    </w:r>
                                  </w:p>
                                </w:txbxContent>
                              </wps:txbx>
                              <wps:bodyPr rot="0" vert="horz" wrap="square" lIns="31806" tIns="15903" rIns="31806" bIns="15903" upright="1">
                                <a:noAutofit/>
                              </wps:bodyPr>
                            </wps:wsp>
                            <wps:wsp>
                              <wps:cNvPr id="3340" name="Freeform 3657"/>
                              <wps:cNvSpPr>
                                <a:spLocks/>
                              </wps:cNvSpPr>
                              <wps:spPr bwMode="auto">
                                <a:xfrm>
                                  <a:off x="144145" y="136525"/>
                                  <a:ext cx="640080" cy="473075"/>
                                </a:xfrm>
                                <a:custGeom>
                                  <a:avLst/>
                                  <a:gdLst>
                                    <a:gd name="T0" fmla="*/ 1161 w 1161"/>
                                    <a:gd name="T1" fmla="*/ 0 h 858"/>
                                    <a:gd name="T2" fmla="*/ 471 w 1161"/>
                                    <a:gd name="T3" fmla="*/ 741 h 858"/>
                                    <a:gd name="T4" fmla="*/ 414 w 1161"/>
                                    <a:gd name="T5" fmla="*/ 858 h 858"/>
                                    <a:gd name="T6" fmla="*/ 231 w 1161"/>
                                    <a:gd name="T7" fmla="*/ 792 h 858"/>
                                    <a:gd name="T8" fmla="*/ 0 w 1161"/>
                                    <a:gd name="T9" fmla="*/ 533 h 858"/>
                                  </a:gdLst>
                                  <a:ahLst/>
                                  <a:cxnLst>
                                    <a:cxn ang="0">
                                      <a:pos x="T0" y="T1"/>
                                    </a:cxn>
                                    <a:cxn ang="0">
                                      <a:pos x="T2" y="T3"/>
                                    </a:cxn>
                                    <a:cxn ang="0">
                                      <a:pos x="T4" y="T5"/>
                                    </a:cxn>
                                    <a:cxn ang="0">
                                      <a:pos x="T6" y="T7"/>
                                    </a:cxn>
                                    <a:cxn ang="0">
                                      <a:pos x="T8" y="T9"/>
                                    </a:cxn>
                                  </a:cxnLst>
                                  <a:rect l="0" t="0" r="r" b="b"/>
                                  <a:pathLst>
                                    <a:path w="1161" h="858">
                                      <a:moveTo>
                                        <a:pt x="1161" y="0"/>
                                      </a:moveTo>
                                      <a:lnTo>
                                        <a:pt x="471" y="741"/>
                                      </a:lnTo>
                                      <a:lnTo>
                                        <a:pt x="414" y="858"/>
                                      </a:lnTo>
                                      <a:lnTo>
                                        <a:pt x="231" y="792"/>
                                      </a:lnTo>
                                      <a:lnTo>
                                        <a:pt x="0" y="533"/>
                                      </a:lnTo>
                                    </a:path>
                                  </a:pathLst>
                                </a:custGeom>
                                <a:noFill/>
                                <a:ln w="9525">
                                  <a:solidFill>
                                    <a:srgbClr val="000000"/>
                                  </a:solidFill>
                                  <a:round/>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t" anchorCtr="0" upright="1">
                                <a:noAutofit/>
                              </wps:bodyPr>
                            </wps:wsp>
                            <wps:wsp>
                              <wps:cNvPr id="3341" name="Oval 3658"/>
                              <wps:cNvSpPr>
                                <a:spLocks noChangeArrowheads="1"/>
                              </wps:cNvSpPr>
                              <wps:spPr bwMode="auto">
                                <a:xfrm>
                                  <a:off x="135890" y="422275"/>
                                  <a:ext cx="14605" cy="15240"/>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342" name="Oval 3659"/>
                              <wps:cNvSpPr>
                                <a:spLocks noChangeArrowheads="1"/>
                              </wps:cNvSpPr>
                              <wps:spPr bwMode="auto">
                                <a:xfrm>
                                  <a:off x="361315" y="599440"/>
                                  <a:ext cx="14605" cy="15240"/>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343" name="Oval 3660"/>
                              <wps:cNvSpPr>
                                <a:spLocks noChangeArrowheads="1"/>
                              </wps:cNvSpPr>
                              <wps:spPr bwMode="auto">
                                <a:xfrm>
                                  <a:off x="454025" y="528955"/>
                                  <a:ext cx="15240" cy="14605"/>
                                </a:xfrm>
                                <a:prstGeom prst="ellipse">
                                  <a:avLst/>
                                </a:prstGeom>
                                <a:solidFill>
                                  <a:srgbClr val="BBE0E3"/>
                                </a:solidFill>
                                <a:ln w="9525">
                                  <a:solidFill>
                                    <a:srgbClr val="00CC00"/>
                                  </a:solidFill>
                                  <a:round/>
                                  <a:headEnd/>
                                  <a:tailEnd/>
                                </a:ln>
                              </wps:spPr>
                              <wps:bodyPr rot="0" vert="horz" wrap="square" lIns="91440" tIns="45720" rIns="91440" bIns="45720" anchor="ctr" anchorCtr="0" upright="1">
                                <a:noAutofit/>
                              </wps:bodyPr>
                            </wps:wsp>
                            <wps:wsp>
                              <wps:cNvPr id="3344" name="Oval 3661"/>
                              <wps:cNvSpPr>
                                <a:spLocks noChangeArrowheads="1"/>
                              </wps:cNvSpPr>
                              <wps:spPr bwMode="auto">
                                <a:xfrm>
                                  <a:off x="777875" y="129540"/>
                                  <a:ext cx="15240" cy="15240"/>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345" name="Text Box 3662"/>
                              <wps:cNvSpPr txBox="1">
                                <a:spLocks noChangeArrowheads="1"/>
                              </wps:cNvSpPr>
                              <wps:spPr bwMode="auto">
                                <a:xfrm>
                                  <a:off x="570865" y="406400"/>
                                  <a:ext cx="134620" cy="20193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Default="009C003E" w:rsidP="00156EB2">
                                    <w:pPr>
                                      <w:autoSpaceDE w:val="0"/>
                                      <w:autoSpaceDN w:val="0"/>
                                      <w:adjustRightInd w:val="0"/>
                                      <w:rPr>
                                        <w:i/>
                                        <w:iCs/>
                                        <w:color w:val="000000"/>
                                        <w:sz w:val="22"/>
                                        <w:szCs w:val="64"/>
                                      </w:rPr>
                                    </w:pPr>
                                    <w:r>
                                      <w:rPr>
                                        <w:i/>
                                        <w:iCs/>
                                        <w:color w:val="000000"/>
                                        <w:sz w:val="22"/>
                                        <w:szCs w:val="64"/>
                                      </w:rPr>
                                      <w:t>u</w:t>
                                    </w:r>
                                  </w:p>
                                </w:txbxContent>
                              </wps:txbx>
                              <wps:bodyPr rot="0" vert="horz" wrap="square" lIns="31806" tIns="15903" rIns="31806" bIns="15903" upright="1">
                                <a:noAutofit/>
                              </wps:bodyPr>
                            </wps:wsp>
                            <wps:wsp>
                              <wps:cNvPr id="3346" name="Text Box 3663"/>
                              <wps:cNvSpPr txBox="1">
                                <a:spLocks noChangeArrowheads="1"/>
                              </wps:cNvSpPr>
                              <wps:spPr bwMode="auto">
                                <a:xfrm>
                                  <a:off x="600710" y="22860"/>
                                  <a:ext cx="158115" cy="201295"/>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Default="009C003E" w:rsidP="00156EB2">
                                    <w:pPr>
                                      <w:autoSpaceDE w:val="0"/>
                                      <w:autoSpaceDN w:val="0"/>
                                      <w:adjustRightInd w:val="0"/>
                                      <w:rPr>
                                        <w:i/>
                                        <w:iCs/>
                                        <w:color w:val="000000"/>
                                        <w:sz w:val="22"/>
                                        <w:szCs w:val="64"/>
                                      </w:rPr>
                                    </w:pPr>
                                    <w:r>
                                      <w:rPr>
                                        <w:i/>
                                        <w:iCs/>
                                        <w:color w:val="000000"/>
                                        <w:sz w:val="22"/>
                                        <w:szCs w:val="64"/>
                                      </w:rPr>
                                      <w:t>w</w:t>
                                    </w:r>
                                  </w:p>
                                </w:txbxContent>
                              </wps:txbx>
                              <wps:bodyPr rot="0" vert="horz" wrap="square" lIns="31806" tIns="15903" rIns="31806" bIns="15903" upright="1">
                                <a:noAutofit/>
                              </wps:bodyPr>
                            </wps:wsp>
                            <wps:wsp>
                              <wps:cNvPr id="3347" name="Text Box 3664"/>
                              <wps:cNvSpPr txBox="1">
                                <a:spLocks noChangeArrowheads="1"/>
                              </wps:cNvSpPr>
                              <wps:spPr bwMode="auto">
                                <a:xfrm>
                                  <a:off x="621030" y="0"/>
                                  <a:ext cx="125730" cy="15875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Default="009C003E" w:rsidP="00156EB2">
                                    <w:pPr>
                                      <w:autoSpaceDE w:val="0"/>
                                      <w:autoSpaceDN w:val="0"/>
                                      <w:adjustRightInd w:val="0"/>
                                      <w:rPr>
                                        <w:rFonts w:ascii="Arial" w:hAnsi="Arial" w:cs="Arial"/>
                                        <w:color w:val="000000"/>
                                        <w:sz w:val="17"/>
                                        <w:szCs w:val="48"/>
                                      </w:rPr>
                                    </w:pPr>
                                    <w:r>
                                      <w:rPr>
                                        <w:rFonts w:ascii="Arial" w:hAnsi="Arial" w:cs="Arial"/>
                                        <w:color w:val="000000"/>
                                        <w:sz w:val="17"/>
                                        <w:szCs w:val="48"/>
                                      </w:rPr>
                                      <w:t>~</w:t>
                                    </w:r>
                                  </w:p>
                                </w:txbxContent>
                              </wps:txbx>
                              <wps:bodyPr rot="0" vert="horz" wrap="square" lIns="31806" tIns="15903" rIns="31806" bIns="15903" upright="1">
                                <a:noAutofit/>
                              </wps:bodyPr>
                            </wps:wsp>
                            <wps:wsp>
                              <wps:cNvPr id="3348" name="Text Box 3665"/>
                              <wps:cNvSpPr txBox="1">
                                <a:spLocks noChangeArrowheads="1"/>
                              </wps:cNvSpPr>
                              <wps:spPr bwMode="auto">
                                <a:xfrm>
                                  <a:off x="584835" y="396240"/>
                                  <a:ext cx="125730" cy="15875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Default="009C003E" w:rsidP="00156EB2">
                                    <w:pPr>
                                      <w:autoSpaceDE w:val="0"/>
                                      <w:autoSpaceDN w:val="0"/>
                                      <w:adjustRightInd w:val="0"/>
                                      <w:rPr>
                                        <w:rFonts w:ascii="Arial" w:hAnsi="Arial" w:cs="Arial"/>
                                        <w:color w:val="000000"/>
                                        <w:sz w:val="17"/>
                                        <w:szCs w:val="48"/>
                                      </w:rPr>
                                    </w:pPr>
                                    <w:r>
                                      <w:rPr>
                                        <w:rFonts w:ascii="Arial" w:hAnsi="Arial" w:cs="Arial"/>
                                        <w:color w:val="000000"/>
                                        <w:sz w:val="17"/>
                                        <w:szCs w:val="48"/>
                                      </w:rPr>
                                      <w:t>~</w:t>
                                    </w:r>
                                  </w:p>
                                </w:txbxContent>
                              </wps:txbx>
                              <wps:bodyPr rot="0" vert="horz" wrap="square" lIns="31806" tIns="15903" rIns="31806" bIns="15903" upright="1">
                                <a:noAutofit/>
                              </wps:bodyPr>
                            </wps:wsp>
                            <wpg:wgp>
                              <wpg:cNvPr id="3349" name="Group 3666"/>
                              <wpg:cNvGrpSpPr>
                                <a:grpSpLocks/>
                              </wpg:cNvGrpSpPr>
                              <wpg:grpSpPr bwMode="auto">
                                <a:xfrm>
                                  <a:off x="22225" y="31750"/>
                                  <a:ext cx="969010" cy="1014730"/>
                                  <a:chOff x="1373" y="1123"/>
                                  <a:chExt cx="1824" cy="1815"/>
                                </a:xfrm>
                              </wpg:grpSpPr>
                              <wps:wsp>
                                <wps:cNvPr id="3350" name="Freeform 3667"/>
                                <wps:cNvSpPr>
                                  <a:spLocks/>
                                </wps:cNvSpPr>
                                <wps:spPr bwMode="auto">
                                  <a:xfrm>
                                    <a:off x="2208" y="1373"/>
                                    <a:ext cx="744" cy="643"/>
                                  </a:xfrm>
                                  <a:custGeom>
                                    <a:avLst/>
                                    <a:gdLst>
                                      <a:gd name="T0" fmla="*/ 0 w 744"/>
                                      <a:gd name="T1" fmla="*/ 643 h 643"/>
                                      <a:gd name="T2" fmla="*/ 744 w 744"/>
                                      <a:gd name="T3" fmla="*/ 0 h 643"/>
                                    </a:gdLst>
                                    <a:ahLst/>
                                    <a:cxnLst>
                                      <a:cxn ang="0">
                                        <a:pos x="T0" y="T1"/>
                                      </a:cxn>
                                      <a:cxn ang="0">
                                        <a:pos x="T2" y="T3"/>
                                      </a:cxn>
                                    </a:cxnLst>
                                    <a:rect l="0" t="0" r="r" b="b"/>
                                    <a:pathLst>
                                      <a:path w="744" h="643">
                                        <a:moveTo>
                                          <a:pt x="0" y="643"/>
                                        </a:moveTo>
                                        <a:lnTo>
                                          <a:pt x="744" y="0"/>
                                        </a:lnTo>
                                      </a:path>
                                    </a:pathLst>
                                  </a:custGeom>
                                  <a:noFill/>
                                  <a:ln w="9525">
                                    <a:solidFill>
                                      <a:srgbClr val="00CC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51" name="Freeform 3668"/>
                                <wps:cNvSpPr>
                                  <a:spLocks/>
                                </wps:cNvSpPr>
                                <wps:spPr bwMode="auto">
                                  <a:xfrm>
                                    <a:off x="1373" y="2016"/>
                                    <a:ext cx="835" cy="168"/>
                                  </a:xfrm>
                                  <a:custGeom>
                                    <a:avLst/>
                                    <a:gdLst>
                                      <a:gd name="T0" fmla="*/ 835 w 835"/>
                                      <a:gd name="T1" fmla="*/ 0 h 168"/>
                                      <a:gd name="T2" fmla="*/ 0 w 835"/>
                                      <a:gd name="T3" fmla="*/ 168 h 168"/>
                                    </a:gdLst>
                                    <a:ahLst/>
                                    <a:cxnLst>
                                      <a:cxn ang="0">
                                        <a:pos x="T0" y="T1"/>
                                      </a:cxn>
                                      <a:cxn ang="0">
                                        <a:pos x="T2" y="T3"/>
                                      </a:cxn>
                                    </a:cxnLst>
                                    <a:rect l="0" t="0" r="r" b="b"/>
                                    <a:pathLst>
                                      <a:path w="835" h="168">
                                        <a:moveTo>
                                          <a:pt x="835" y="0"/>
                                        </a:moveTo>
                                        <a:lnTo>
                                          <a:pt x="0" y="168"/>
                                        </a:lnTo>
                                      </a:path>
                                    </a:pathLst>
                                  </a:custGeom>
                                  <a:noFill/>
                                  <a:ln w="9525">
                                    <a:solidFill>
                                      <a:srgbClr val="00CC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52" name="Freeform 3669"/>
                                <wps:cNvSpPr>
                                  <a:spLocks/>
                                </wps:cNvSpPr>
                                <wps:spPr bwMode="auto">
                                  <a:xfrm>
                                    <a:off x="2208" y="2016"/>
                                    <a:ext cx="946" cy="595"/>
                                  </a:xfrm>
                                  <a:custGeom>
                                    <a:avLst/>
                                    <a:gdLst>
                                      <a:gd name="T0" fmla="*/ 0 w 946"/>
                                      <a:gd name="T1" fmla="*/ 0 h 595"/>
                                      <a:gd name="T2" fmla="*/ 946 w 946"/>
                                      <a:gd name="T3" fmla="*/ 595 h 595"/>
                                    </a:gdLst>
                                    <a:ahLst/>
                                    <a:cxnLst>
                                      <a:cxn ang="0">
                                        <a:pos x="T0" y="T1"/>
                                      </a:cxn>
                                      <a:cxn ang="0">
                                        <a:pos x="T2" y="T3"/>
                                      </a:cxn>
                                    </a:cxnLst>
                                    <a:rect l="0" t="0" r="r" b="b"/>
                                    <a:pathLst>
                                      <a:path w="946" h="595">
                                        <a:moveTo>
                                          <a:pt x="0" y="0"/>
                                        </a:moveTo>
                                        <a:lnTo>
                                          <a:pt x="946" y="595"/>
                                        </a:lnTo>
                                      </a:path>
                                    </a:pathLst>
                                  </a:custGeom>
                                  <a:noFill/>
                                  <a:ln w="9525">
                                    <a:solidFill>
                                      <a:srgbClr val="00CC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53" name="Text Box 3670"/>
                                <wps:cNvSpPr txBox="1">
                                  <a:spLocks noChangeArrowheads="1"/>
                                </wps:cNvSpPr>
                                <wps:spPr bwMode="auto">
                                  <a:xfrm>
                                    <a:off x="1427" y="1135"/>
                                    <a:ext cx="422" cy="365"/>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Default="009C003E" w:rsidP="00156EB2">
                                      <w:pPr>
                                        <w:autoSpaceDE w:val="0"/>
                                        <w:autoSpaceDN w:val="0"/>
                                        <w:adjustRightInd w:val="0"/>
                                        <w:rPr>
                                          <w:rFonts w:ascii="Arial" w:hAnsi="Arial" w:cs="Arial"/>
                                          <w:i/>
                                          <w:iCs/>
                                          <w:color w:val="00CC00"/>
                                          <w:sz w:val="21"/>
                                          <w:szCs w:val="64"/>
                                          <w:vertAlign w:val="superscript"/>
                                        </w:rPr>
                                      </w:pPr>
                                      <w:r>
                                        <w:rPr>
                                          <w:rFonts w:ascii="Arial" w:hAnsi="Arial" w:cs="Arial"/>
                                          <w:i/>
                                          <w:iCs/>
                                          <w:color w:val="00CC00"/>
                                          <w:sz w:val="21"/>
                                          <w:szCs w:val="64"/>
                                        </w:rPr>
                                        <w:t>M</w:t>
                                      </w:r>
                                      <w:r>
                                        <w:rPr>
                                          <w:rFonts w:ascii="Arial" w:hAnsi="Arial" w:cs="Arial"/>
                                          <w:i/>
                                          <w:iCs/>
                                          <w:color w:val="00CC00"/>
                                          <w:sz w:val="21"/>
                                          <w:szCs w:val="64"/>
                                          <w:vertAlign w:val="superscript"/>
                                        </w:rPr>
                                        <w:t>1</w:t>
                                      </w:r>
                                    </w:p>
                                  </w:txbxContent>
                                </wps:txbx>
                                <wps:bodyPr rot="0" vert="horz" wrap="square" lIns="30583" tIns="15291" rIns="30583" bIns="15291" upright="1">
                                  <a:noAutofit/>
                                </wps:bodyPr>
                              </wps:wsp>
                              <wps:wsp>
                                <wps:cNvPr id="3354" name="Freeform 3671"/>
                                <wps:cNvSpPr>
                                  <a:spLocks/>
                                </wps:cNvSpPr>
                                <wps:spPr bwMode="auto">
                                  <a:xfrm>
                                    <a:off x="1378" y="1123"/>
                                    <a:ext cx="1819" cy="1815"/>
                                  </a:xfrm>
                                  <a:custGeom>
                                    <a:avLst/>
                                    <a:gdLst>
                                      <a:gd name="T0" fmla="*/ 0 w 1819"/>
                                      <a:gd name="T1" fmla="*/ 1061 h 1815"/>
                                      <a:gd name="T2" fmla="*/ 33 w 1819"/>
                                      <a:gd name="T3" fmla="*/ 912 h 1815"/>
                                      <a:gd name="T4" fmla="*/ 72 w 1819"/>
                                      <a:gd name="T5" fmla="*/ 763 h 1815"/>
                                      <a:gd name="T6" fmla="*/ 196 w 1819"/>
                                      <a:gd name="T7" fmla="*/ 519 h 1815"/>
                                      <a:gd name="T8" fmla="*/ 216 w 1819"/>
                                      <a:gd name="T9" fmla="*/ 490 h 1815"/>
                                      <a:gd name="T10" fmla="*/ 283 w 1819"/>
                                      <a:gd name="T11" fmla="*/ 403 h 1815"/>
                                      <a:gd name="T12" fmla="*/ 350 w 1819"/>
                                      <a:gd name="T13" fmla="*/ 331 h 1815"/>
                                      <a:gd name="T14" fmla="*/ 393 w 1819"/>
                                      <a:gd name="T15" fmla="*/ 283 h 1815"/>
                                      <a:gd name="T16" fmla="*/ 537 w 1819"/>
                                      <a:gd name="T17" fmla="*/ 187 h 1815"/>
                                      <a:gd name="T18" fmla="*/ 638 w 1819"/>
                                      <a:gd name="T19" fmla="*/ 135 h 1815"/>
                                      <a:gd name="T20" fmla="*/ 768 w 1819"/>
                                      <a:gd name="T21" fmla="*/ 82 h 1815"/>
                                      <a:gd name="T22" fmla="*/ 916 w 1819"/>
                                      <a:gd name="T23" fmla="*/ 29 h 1815"/>
                                      <a:gd name="T24" fmla="*/ 1075 w 1819"/>
                                      <a:gd name="T25" fmla="*/ 0 h 1815"/>
                                      <a:gd name="T26" fmla="*/ 1324 w 1819"/>
                                      <a:gd name="T27" fmla="*/ 24 h 1815"/>
                                      <a:gd name="T28" fmla="*/ 1401 w 1819"/>
                                      <a:gd name="T29" fmla="*/ 43 h 1815"/>
                                      <a:gd name="T30" fmla="*/ 1444 w 1819"/>
                                      <a:gd name="T31" fmla="*/ 58 h 1815"/>
                                      <a:gd name="T32" fmla="*/ 1473 w 1819"/>
                                      <a:gd name="T33" fmla="*/ 77 h 1815"/>
                                      <a:gd name="T34" fmla="*/ 1478 w 1819"/>
                                      <a:gd name="T35" fmla="*/ 91 h 1815"/>
                                      <a:gd name="T36" fmla="*/ 1512 w 1819"/>
                                      <a:gd name="T37" fmla="*/ 135 h 1815"/>
                                      <a:gd name="T38" fmla="*/ 1531 w 1819"/>
                                      <a:gd name="T39" fmla="*/ 163 h 1815"/>
                                      <a:gd name="T40" fmla="*/ 1564 w 1819"/>
                                      <a:gd name="T41" fmla="*/ 231 h 1815"/>
                                      <a:gd name="T42" fmla="*/ 1598 w 1819"/>
                                      <a:gd name="T43" fmla="*/ 331 h 1815"/>
                                      <a:gd name="T44" fmla="*/ 1660 w 1819"/>
                                      <a:gd name="T45" fmla="*/ 663 h 1815"/>
                                      <a:gd name="T46" fmla="*/ 1699 w 1819"/>
                                      <a:gd name="T47" fmla="*/ 859 h 1815"/>
                                      <a:gd name="T48" fmla="*/ 1728 w 1819"/>
                                      <a:gd name="T49" fmla="*/ 907 h 1815"/>
                                      <a:gd name="T50" fmla="*/ 1776 w 1819"/>
                                      <a:gd name="T51" fmla="*/ 1027 h 1815"/>
                                      <a:gd name="T52" fmla="*/ 1790 w 1819"/>
                                      <a:gd name="T53" fmla="*/ 1080 h 1815"/>
                                      <a:gd name="T54" fmla="*/ 1800 w 1819"/>
                                      <a:gd name="T55" fmla="*/ 1109 h 1815"/>
                                      <a:gd name="T56" fmla="*/ 1819 w 1819"/>
                                      <a:gd name="T57" fmla="*/ 1243 h 1815"/>
                                      <a:gd name="T58" fmla="*/ 1761 w 1819"/>
                                      <a:gd name="T59" fmla="*/ 1531 h 1815"/>
                                      <a:gd name="T60" fmla="*/ 1660 w 1819"/>
                                      <a:gd name="T61" fmla="*/ 1651 h 1815"/>
                                      <a:gd name="T62" fmla="*/ 1272 w 1819"/>
                                      <a:gd name="T63" fmla="*/ 1752 h 1815"/>
                                      <a:gd name="T64" fmla="*/ 1166 w 1819"/>
                                      <a:gd name="T65" fmla="*/ 1762 h 1815"/>
                                      <a:gd name="T66" fmla="*/ 1137 w 1819"/>
                                      <a:gd name="T67" fmla="*/ 1767 h 1815"/>
                                      <a:gd name="T68" fmla="*/ 1051 w 1819"/>
                                      <a:gd name="T69" fmla="*/ 1776 h 1815"/>
                                      <a:gd name="T70" fmla="*/ 782 w 1819"/>
                                      <a:gd name="T71" fmla="*/ 1815 h 1815"/>
                                      <a:gd name="T72" fmla="*/ 600 w 1819"/>
                                      <a:gd name="T73" fmla="*/ 1810 h 1815"/>
                                      <a:gd name="T74" fmla="*/ 360 w 1819"/>
                                      <a:gd name="T75" fmla="*/ 1699 h 1815"/>
                                      <a:gd name="T76" fmla="*/ 316 w 1819"/>
                                      <a:gd name="T77" fmla="*/ 1656 h 1815"/>
                                      <a:gd name="T78" fmla="*/ 283 w 1819"/>
                                      <a:gd name="T79" fmla="*/ 1613 h 1815"/>
                                      <a:gd name="T80" fmla="*/ 268 w 1819"/>
                                      <a:gd name="T81" fmla="*/ 1599 h 1815"/>
                                      <a:gd name="T82" fmla="*/ 235 w 1819"/>
                                      <a:gd name="T83" fmla="*/ 1555 h 1815"/>
                                      <a:gd name="T84" fmla="*/ 201 w 1819"/>
                                      <a:gd name="T85" fmla="*/ 1498 h 1815"/>
                                      <a:gd name="T86" fmla="*/ 110 w 1819"/>
                                      <a:gd name="T87" fmla="*/ 1363 h 1815"/>
                                      <a:gd name="T88" fmla="*/ 100 w 1819"/>
                                      <a:gd name="T89" fmla="*/ 1335 h 1815"/>
                                      <a:gd name="T90" fmla="*/ 52 w 1819"/>
                                      <a:gd name="T91" fmla="*/ 1243 h 1815"/>
                                      <a:gd name="T92" fmla="*/ 14 w 1819"/>
                                      <a:gd name="T93" fmla="*/ 1157 h 1815"/>
                                      <a:gd name="T94" fmla="*/ 0 w 1819"/>
                                      <a:gd name="T95" fmla="*/ 1061 h 18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819" h="1815">
                                        <a:moveTo>
                                          <a:pt x="0" y="1061"/>
                                        </a:moveTo>
                                        <a:cubicBezTo>
                                          <a:pt x="7" y="1010"/>
                                          <a:pt x="22" y="962"/>
                                          <a:pt x="33" y="912"/>
                                        </a:cubicBezTo>
                                        <a:cubicBezTo>
                                          <a:pt x="44" y="863"/>
                                          <a:pt x="44" y="806"/>
                                          <a:pt x="72" y="763"/>
                                        </a:cubicBezTo>
                                        <a:cubicBezTo>
                                          <a:pt x="96" y="674"/>
                                          <a:pt x="141" y="593"/>
                                          <a:pt x="196" y="519"/>
                                        </a:cubicBezTo>
                                        <a:cubicBezTo>
                                          <a:pt x="205" y="491"/>
                                          <a:pt x="194" y="516"/>
                                          <a:pt x="216" y="490"/>
                                        </a:cubicBezTo>
                                        <a:cubicBezTo>
                                          <a:pt x="239" y="462"/>
                                          <a:pt x="252" y="424"/>
                                          <a:pt x="283" y="403"/>
                                        </a:cubicBezTo>
                                        <a:cubicBezTo>
                                          <a:pt x="294" y="372"/>
                                          <a:pt x="328" y="353"/>
                                          <a:pt x="350" y="331"/>
                                        </a:cubicBezTo>
                                        <a:cubicBezTo>
                                          <a:pt x="374" y="307"/>
                                          <a:pt x="343" y="313"/>
                                          <a:pt x="393" y="283"/>
                                        </a:cubicBezTo>
                                        <a:cubicBezTo>
                                          <a:pt x="443" y="253"/>
                                          <a:pt x="486" y="215"/>
                                          <a:pt x="537" y="187"/>
                                        </a:cubicBezTo>
                                        <a:cubicBezTo>
                                          <a:pt x="570" y="169"/>
                                          <a:pt x="601" y="143"/>
                                          <a:pt x="638" y="135"/>
                                        </a:cubicBezTo>
                                        <a:cubicBezTo>
                                          <a:pt x="676" y="108"/>
                                          <a:pt x="724" y="96"/>
                                          <a:pt x="768" y="82"/>
                                        </a:cubicBezTo>
                                        <a:cubicBezTo>
                                          <a:pt x="818" y="66"/>
                                          <a:pt x="867" y="47"/>
                                          <a:pt x="916" y="29"/>
                                        </a:cubicBezTo>
                                        <a:cubicBezTo>
                                          <a:pt x="965" y="11"/>
                                          <a:pt x="1024" y="7"/>
                                          <a:pt x="1075" y="0"/>
                                        </a:cubicBezTo>
                                        <a:cubicBezTo>
                                          <a:pt x="1161" y="4"/>
                                          <a:pt x="1239" y="11"/>
                                          <a:pt x="1324" y="24"/>
                                        </a:cubicBezTo>
                                        <a:cubicBezTo>
                                          <a:pt x="1347" y="28"/>
                                          <a:pt x="1379" y="36"/>
                                          <a:pt x="1401" y="43"/>
                                        </a:cubicBezTo>
                                        <a:cubicBezTo>
                                          <a:pt x="1415" y="48"/>
                                          <a:pt x="1444" y="58"/>
                                          <a:pt x="1444" y="58"/>
                                        </a:cubicBezTo>
                                        <a:cubicBezTo>
                                          <a:pt x="1452" y="66"/>
                                          <a:pt x="1465" y="69"/>
                                          <a:pt x="1473" y="77"/>
                                        </a:cubicBezTo>
                                        <a:cubicBezTo>
                                          <a:pt x="1477" y="81"/>
                                          <a:pt x="1475" y="87"/>
                                          <a:pt x="1478" y="91"/>
                                        </a:cubicBezTo>
                                        <a:cubicBezTo>
                                          <a:pt x="1488" y="107"/>
                                          <a:pt x="1502" y="120"/>
                                          <a:pt x="1512" y="135"/>
                                        </a:cubicBezTo>
                                        <a:cubicBezTo>
                                          <a:pt x="1518" y="144"/>
                                          <a:pt x="1531" y="163"/>
                                          <a:pt x="1531" y="163"/>
                                        </a:cubicBezTo>
                                        <a:cubicBezTo>
                                          <a:pt x="1537" y="188"/>
                                          <a:pt x="1551" y="209"/>
                                          <a:pt x="1564" y="231"/>
                                        </a:cubicBezTo>
                                        <a:cubicBezTo>
                                          <a:pt x="1570" y="261"/>
                                          <a:pt x="1580" y="305"/>
                                          <a:pt x="1598" y="331"/>
                                        </a:cubicBezTo>
                                        <a:cubicBezTo>
                                          <a:pt x="1617" y="442"/>
                                          <a:pt x="1644" y="552"/>
                                          <a:pt x="1660" y="663"/>
                                        </a:cubicBezTo>
                                        <a:cubicBezTo>
                                          <a:pt x="1669" y="725"/>
                                          <a:pt x="1671" y="802"/>
                                          <a:pt x="1699" y="859"/>
                                        </a:cubicBezTo>
                                        <a:cubicBezTo>
                                          <a:pt x="1707" y="876"/>
                                          <a:pt x="1720" y="890"/>
                                          <a:pt x="1728" y="907"/>
                                        </a:cubicBezTo>
                                        <a:cubicBezTo>
                                          <a:pt x="1747" y="946"/>
                                          <a:pt x="1760" y="988"/>
                                          <a:pt x="1776" y="1027"/>
                                        </a:cubicBezTo>
                                        <a:cubicBezTo>
                                          <a:pt x="1783" y="1044"/>
                                          <a:pt x="1785" y="1063"/>
                                          <a:pt x="1790" y="1080"/>
                                        </a:cubicBezTo>
                                        <a:cubicBezTo>
                                          <a:pt x="1793" y="1090"/>
                                          <a:pt x="1800" y="1109"/>
                                          <a:pt x="1800" y="1109"/>
                                        </a:cubicBezTo>
                                        <a:cubicBezTo>
                                          <a:pt x="1805" y="1154"/>
                                          <a:pt x="1814" y="1198"/>
                                          <a:pt x="1819" y="1243"/>
                                        </a:cubicBezTo>
                                        <a:cubicBezTo>
                                          <a:pt x="1814" y="1318"/>
                                          <a:pt x="1808" y="1465"/>
                                          <a:pt x="1761" y="1531"/>
                                        </a:cubicBezTo>
                                        <a:cubicBezTo>
                                          <a:pt x="1747" y="1573"/>
                                          <a:pt x="1704" y="1639"/>
                                          <a:pt x="1660" y="1651"/>
                                        </a:cubicBezTo>
                                        <a:cubicBezTo>
                                          <a:pt x="1569" y="1723"/>
                                          <a:pt x="1383" y="1739"/>
                                          <a:pt x="1272" y="1752"/>
                                        </a:cubicBezTo>
                                        <a:cubicBezTo>
                                          <a:pt x="1237" y="1756"/>
                                          <a:pt x="1201" y="1756"/>
                                          <a:pt x="1166" y="1762"/>
                                        </a:cubicBezTo>
                                        <a:cubicBezTo>
                                          <a:pt x="1156" y="1764"/>
                                          <a:pt x="1147" y="1766"/>
                                          <a:pt x="1137" y="1767"/>
                                        </a:cubicBezTo>
                                        <a:cubicBezTo>
                                          <a:pt x="1108" y="1770"/>
                                          <a:pt x="1051" y="1776"/>
                                          <a:pt x="1051" y="1776"/>
                                        </a:cubicBezTo>
                                        <a:cubicBezTo>
                                          <a:pt x="969" y="1803"/>
                                          <a:pt x="867" y="1808"/>
                                          <a:pt x="782" y="1815"/>
                                        </a:cubicBezTo>
                                        <a:cubicBezTo>
                                          <a:pt x="721" y="1813"/>
                                          <a:pt x="661" y="1812"/>
                                          <a:pt x="600" y="1810"/>
                                        </a:cubicBezTo>
                                        <a:cubicBezTo>
                                          <a:pt x="497" y="1806"/>
                                          <a:pt x="428" y="1772"/>
                                          <a:pt x="360" y="1699"/>
                                        </a:cubicBezTo>
                                        <a:cubicBezTo>
                                          <a:pt x="352" y="1678"/>
                                          <a:pt x="334" y="1670"/>
                                          <a:pt x="316" y="1656"/>
                                        </a:cubicBezTo>
                                        <a:cubicBezTo>
                                          <a:pt x="308" y="1629"/>
                                          <a:pt x="315" y="1644"/>
                                          <a:pt x="283" y="1613"/>
                                        </a:cubicBezTo>
                                        <a:cubicBezTo>
                                          <a:pt x="278" y="1608"/>
                                          <a:pt x="268" y="1599"/>
                                          <a:pt x="268" y="1599"/>
                                        </a:cubicBezTo>
                                        <a:cubicBezTo>
                                          <a:pt x="262" y="1578"/>
                                          <a:pt x="252" y="1567"/>
                                          <a:pt x="235" y="1555"/>
                                        </a:cubicBezTo>
                                        <a:cubicBezTo>
                                          <a:pt x="227" y="1534"/>
                                          <a:pt x="213" y="1517"/>
                                          <a:pt x="201" y="1498"/>
                                        </a:cubicBezTo>
                                        <a:cubicBezTo>
                                          <a:pt x="171" y="1453"/>
                                          <a:pt x="140" y="1408"/>
                                          <a:pt x="110" y="1363"/>
                                        </a:cubicBezTo>
                                        <a:cubicBezTo>
                                          <a:pt x="105" y="1355"/>
                                          <a:pt x="106" y="1343"/>
                                          <a:pt x="100" y="1335"/>
                                        </a:cubicBezTo>
                                        <a:cubicBezTo>
                                          <a:pt x="80" y="1306"/>
                                          <a:pt x="72" y="1272"/>
                                          <a:pt x="52" y="1243"/>
                                        </a:cubicBezTo>
                                        <a:cubicBezTo>
                                          <a:pt x="45" y="1217"/>
                                          <a:pt x="29" y="1179"/>
                                          <a:pt x="14" y="1157"/>
                                        </a:cubicBezTo>
                                        <a:cubicBezTo>
                                          <a:pt x="7" y="1124"/>
                                          <a:pt x="0" y="1096"/>
                                          <a:pt x="0" y="1061"/>
                                        </a:cubicBezTo>
                                        <a:close/>
                                      </a:path>
                                    </a:pathLst>
                                  </a:custGeom>
                                  <a:noFill/>
                                  <a:ln w="47625">
                                    <a:solidFill>
                                      <a:srgbClr val="7FFF7F"/>
                                    </a:solidFill>
                                    <a:round/>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t" anchorCtr="0" upright="1">
                                  <a:noAutofit/>
                                </wps:bodyPr>
                              </wps:wsp>
                            </wpg:wgp>
                          </wpc:wpc>
                        </a:graphicData>
                      </a:graphic>
                      <wp14:sizeRelH relativeFrom="page">
                        <wp14:pctWidth>0</wp14:pctWidth>
                      </wp14:sizeRelH>
                      <wp14:sizeRelV relativeFrom="page">
                        <wp14:pctHeight>0</wp14:pctHeight>
                      </wp14:sizeRelV>
                    </wp:anchor>
                  </w:drawing>
                </mc:Choice>
                <mc:Fallback>
                  <w:pict>
                    <v:group id="Canvas 3646" o:spid="_x0000_s1056" editas="canvas" style="position:absolute;left:0;text-align:left;margin-left:19.85pt;margin-top:1.85pt;width:79.2pt;height:86.3pt;z-index:-251656704;mso-position-vertical-relative:line" coordsize="10058,1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">
                      <v:shape id="_x0000_s1057" type="#_x0000_t75" style="position:absolute;width:10058;height:10960;visibility:visible;mso-wrap-style:square">
                        <v:fill o:detectmouseclick="t"/>
                        <v:path o:connecttype="none"/>
                      </v:shape>
                      <v:shape id="Freeform 3648" o:spid="_x0000_s1058" style="position:absolute;left:3689;top:5327;width:1810;height:749;visibility:visible;mso-wrap-style:square;v-text-anchor:top" coordsize="32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LouMMA&#10;AADdAAAADwAAAGRycy9kb3ducmV2LnhtbERPz2vCMBS+C/sfwhvsIpq6ikhnWqZM3MGL3XZ/a97a&#10;sualJNF2/vXLQfD48f3eFKPpxIWcby0rWMwTEMSV1S3XCj4/9rM1CB+QNXaWScEfeSjyh8kGM20H&#10;PtGlDLWIIewzVNCE0GdS+qohg35ue+LI/VhnMEToaqkdDjHcdPI5SVbSYMuxocGedg1Vv+XZKJge&#10;3ob9MsGjG+w3rrbX81e3myr19Di+voAINIa7+OZ+1wrSNI3745v4B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LouMMAAADdAAAADwAAAAAAAAAAAAAAAACYAgAAZHJzL2Rv&#10;d25yZXYueG1sUEsFBgAAAAAEAAQA9QAAAIgDAAAAAA==&#10;" path="m,137l198,32,327,e" filled="f" fillcolor="#bbe0e3">
                        <v:path arrowok="t" o:connecttype="custom" o:connectlocs="0,74930;109581,17502;180975,0" o:connectangles="0,0,0"/>
                      </v:shape>
                      <v:shape id="Freeform 3649" o:spid="_x0000_s1059" style="position:absolute;left:3676;top:6076;width:5283;height:2896;visibility:visible;mso-wrap-style:square;v-text-anchor:top" coordsize="957,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tfxsYA&#10;AADdAAAADwAAAGRycy9kb3ducmV2LnhtbESPQWsCMRSE74L/IbyCN83aBVtWo1RBFDxYrRdvz81z&#10;N+3mZbuJuv57Uyh4HGbmG2Yya20lrtR441jBcJCAIM6dNlwoOHwt++8gfEDWWDkmBXfyMJt2OxPM&#10;tLvxjq77UIgIYZ+hgjKEOpPS5yVZ9ANXE0fv7BqLIcqmkLrBW4TbSr4myUhaNBwXSqxpUVL+s79Y&#10;BZs3f1rJkZ5/Hs+/Tn9fzNaYhVK9l/ZjDCJQG57h//ZaK0jTdAh/b+ITkN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tfxsYAAADdAAAADwAAAAAAAAAAAAAAAACYAgAAZHJz&#10;L2Rvd25yZXYueG1sUEsFBgAAAAAEAAQA9QAAAIsDAAAAAA==&#10;" path="m,l957,525e" filled="f">
                        <v:path arrowok="t" o:connecttype="custom" o:connectlocs="0,0;528320,289560" o:connectangles="0,0"/>
                      </v:shape>
                      <v:shape id="Freeform 3650" o:spid="_x0000_s1060" style="position:absolute;left:3041;top:6064;width:635;height:3492;visibility:visible;mso-wrap-style:square;v-text-anchor:top" coordsize="116,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70rsMA&#10;AADdAAAADwAAAGRycy9kb3ducmV2LnhtbESP0YrCMBRE3wX/IVxhX0TTbUGkNooIii+6rPoBl+ba&#10;ljY3pcm23b83wsI+DjNzhsl2o2lET52rLCv4XEYgiHOrKy4UPO7HxRqE88gaG8uk4Jcc7LbTSYap&#10;tgN/U3/zhQgQdikqKL1vUyldXpJBt7QtcfCetjPog+wKqTscAtw0Mo6ilTRYcVgosaVDSXl9+zEK&#10;TvLrEhv/1H1C63qg1Ry5uCr1MRv3GxCeRv8f/muftYIkSWJ4vwlPQG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570rsMAAADdAAAADwAAAAAAAAAAAAAAAACYAgAAZHJzL2Rv&#10;d25yZXYueG1sUEsFBgAAAAAEAAQA9QAAAIgDAAAAAA==&#10;" path="m116,l,634e" filled="f">
                        <v:path arrowok="t" o:connecttype="custom" o:connectlocs="63500,0;0,349250" o:connectangles="0,0"/>
                      </v:shape>
                      <v:shape id="Freeform 3651" o:spid="_x0000_s1061" style="position:absolute;left:1428;top:1346;width:7544;height:8236;visibility:visible;mso-wrap-style:square;v-text-anchor:top" coordsize="1696,1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TGBsEA&#10;AADdAAAADwAAAGRycy9kb3ducmV2LnhtbERPXWvCMBR9H/gfwhV8m6mViVSjuIFgH2f3MN8uzbUp&#10;Njc1iVr//TIY7LwdzhdnvR1sJ+7kQ+tYwWyagSCunW65UfBV7V+XIEJE1tg5JgVPCrDdjF7WWGj3&#10;4E+6H2MjUgmHAhWYGPtCylAbshimridO2tl5izFR30jt8ZHKbSfzLFtIiy2nBYM9fRiqL8ebVVB9&#10;v5tr9yzznHxVzltfLk7lm1KT8bBbgYg0xH/zX/qgFcwT4PdNegJy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0xgbBAAAA3QAAAA8AAAAAAAAAAAAAAAAAmAIAAGRycy9kb3du&#10;cmV2LnhtbFBLBQYAAAAABAAEAPUAAACGAwAAAAA=&#10;" path="m910,894l1384,324,1447,,,662r1,389l357,1852,1696,1711,1577,1443,910,894xe" filled="f" fillcolor="#bbe0e3">
                        <v:path arrowok="t" o:connecttype="custom" o:connectlocs="404768,397567;615603,144085;643625,0;0,294395;445,467386;158793,823595;754380,760891;701449,641710;404768,397567" o:connectangles="0,0,0,0,0,0,0,0,0"/>
                      </v:shape>
                      <v:oval id="Oval 3652" o:spid="_x0000_s1062" style="position:absolute;left:2952;top:9499;width:146;height: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rMNcUA&#10;AADdAAAADwAAAGRycy9kb3ducmV2LnhtbESP0WrCQBRE3wv+w3IF3+pGI1Wiq4go9aEt1fgBl+w1&#10;CWbvht01pn/vFgp9HGbmDLPa9KYRHTlfW1YwGScgiAuray4VXPLD6wKED8gaG8uk4Ic8bNaDlxVm&#10;2j74RN05lCJC2GeooAqhzaT0RUUG/di2xNG7WmcwROlKqR0+Itw0cpokb9JgzXGhwpZ2FRW3890o&#10;yCc4M+6L9vfvnMvP9123+JhflRoN++0SRKA+/If/2ketIE3TGfy+iU9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sw1xQAAAN0AAAAPAAAAAAAAAAAAAAAAAJgCAABkcnMv&#10;ZG93bnJldi54bWxQSwUGAAAAAAQABAD1AAAAigMAAAAA&#10;" fillcolor="#bbe0e3"/>
                      <v:oval id="Oval 3653" o:spid="_x0000_s1063" style="position:absolute;left:8890;top:8877;width:146;height: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ZprsUA&#10;AADdAAAADwAAAGRycy9kb3ducmV2LnhtbESP0WrCQBRE3wv+w3IF3+rGxqpEVxGp2Ie2qPEDLtlr&#10;EszeDbtrTP++Wyj0cZiZM8xq05tGdOR8bVnBZJyAIC6srrlUcMn3zwsQPiBrbCyTgm/ysFkPnlaY&#10;afvgE3XnUIoIYZ+hgiqENpPSFxUZ9GPbEkfvap3BEKUrpXb4iHDTyJckmUmDNceFClvaVVTcznej&#10;IJ/g1Lgversfcy4/D7tu8TG/KjUa9tsliEB9+A//td+1gjRNX+H3TX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mmuxQAAAN0AAAAPAAAAAAAAAAAAAAAAAJgCAABkcnMv&#10;ZG93bnJldi54bWxQSwUGAAAAAAQABAD1AAAAigMAAAAA&#10;" fillcolor="#bbe0e3"/>
                      <v:oval id="Oval 3654" o:spid="_x0000_s1064" style="position:absolute;left:5435;top:5245;width:146;height: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T32cUA&#10;AADdAAAADwAAAGRycy9kb3ducmV2LnhtbESP0WrCQBRE3wX/YbmCb3VjU1Siq4hU2oe2VOMHXLLX&#10;JJi9G3bXmP59VxB8HGbmDLPa9KYRHTlfW1YwnSQgiAuray4VnPL9ywKED8gaG8uk4I88bNbDwQoz&#10;bW98oO4YShEh7DNUUIXQZlL6oiKDfmJb4uidrTMYonSl1A5vEW4a+ZokM2mw5rhQYUu7iorL8WoU&#10;5FN8M+6H3q+/OZffH7tu8TU/KzUe9dsliEB9eIYf7U+tIE3TGdzfxCc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ZPfZxQAAAN0AAAAPAAAAAAAAAAAAAAAAAJgCAABkcnMv&#10;ZG93bnJldi54bWxQSwUGAAAAAAQABAD1AAAAigMAAAAA&#10;" fillcolor="#bbe0e3"/>
                      <v:shape id="Text Box 3655" o:spid="_x0000_s1065" type="#_x0000_t202" style="position:absolute;left:3295;top:5854;width:1270;height:2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ZQV8UA&#10;AADdAAAADwAAAGRycy9kb3ducmV2LnhtbESPwWrDMBBE74X8g9hAbo2cGNriRgnGYNLcaqc95LZY&#10;W1vUWhlLjZ2/jwqFHoeZecPsDrPtxZVGbxwr2KwTEMSN04ZbBR/n8vEFhA/IGnvHpOBGHg77xcMO&#10;M+0mruhah1ZECPsMFXQhDJmUvunIol+7gTh6X260GKIcW6lHnCLc9nKbJE/SouG40OFARUfNd/1j&#10;FXChL3OpjcHpfLzk1fvxlH+yUqvlnL+CCDSH//Bf+00rSNP0GX7fxCcg9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lBXxQAAAN0AAAAPAAAAAAAAAAAAAAAAAJgCAABkcnMv&#10;ZG93bnJldi54bWxQSwUGAAAAAAQABAD1AAAAigMAAAAA&#10;" filled="f" fillcolor="#bbe0e3" stroked="f">
                        <v:textbox inset=".8835mm,.44175mm,.8835mm,.44175mm">
                          <w:txbxContent>
                            <w:p w:rsidR="009C003E" w:rsidRDefault="009C003E" w:rsidP="00156EB2">
                              <w:pPr>
                                <w:autoSpaceDE w:val="0"/>
                                <w:autoSpaceDN w:val="0"/>
                                <w:adjustRightInd w:val="0"/>
                                <w:rPr>
                                  <w:i/>
                                  <w:iCs/>
                                  <w:color w:val="000000"/>
                                  <w:sz w:val="22"/>
                                  <w:szCs w:val="64"/>
                                </w:rPr>
                              </w:pPr>
                              <w:r>
                                <w:rPr>
                                  <w:i/>
                                  <w:iCs/>
                                  <w:color w:val="000000"/>
                                  <w:sz w:val="22"/>
                                  <w:szCs w:val="64"/>
                                </w:rPr>
                                <w:t>v</w:t>
                              </w:r>
                            </w:p>
                          </w:txbxContent>
                        </v:textbox>
                      </v:shape>
                      <v:shape id="Text Box 3656" o:spid="_x0000_s1066" type="#_x0000_t202" style="position:absolute;left:3321;top:5727;width:1251;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nEJb8A&#10;AADdAAAADwAAAGRycy9kb3ducmV2LnhtbERPy4rCMBTdD/gP4QruxlQLItUoRRBndj4X7i7NtQ02&#10;N6WJtv69WQguD+e9XPe2Fk9qvXGsYDJOQBAXThsuFZxP2985CB+QNdaOScGLPKxXg58lZtp1fKDn&#10;MZQihrDPUEEVQpNJ6YuKLPqxa4gjd3OtxRBhW0rdYhfDbS2nSTKTFg3Hhgob2lRU3I8Pq4A3+tpv&#10;tTHYnXbX/LDf/ecXVmo07PMFiEB9+Io/7j+tIE3TODe+iU9Ar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mcQlvwAAAN0AAAAPAAAAAAAAAAAAAAAAAJgCAABkcnMvZG93bnJl&#10;di54bWxQSwUGAAAAAAQABAD1AAAAhAMAAAAA&#10;" filled="f" fillcolor="#bbe0e3" stroked="f">
                        <v:textbox inset=".8835mm,.44175mm,.8835mm,.44175mm">
                          <w:txbxContent>
                            <w:p w:rsidR="009C003E" w:rsidRDefault="009C003E" w:rsidP="00156EB2">
                              <w:pPr>
                                <w:autoSpaceDE w:val="0"/>
                                <w:autoSpaceDN w:val="0"/>
                                <w:adjustRightInd w:val="0"/>
                                <w:rPr>
                                  <w:rFonts w:ascii="Arial" w:hAnsi="Arial" w:cs="Arial"/>
                                  <w:color w:val="000000"/>
                                  <w:sz w:val="17"/>
                                  <w:szCs w:val="48"/>
                                </w:rPr>
                              </w:pPr>
                              <w:r>
                                <w:rPr>
                                  <w:rFonts w:ascii="Arial" w:hAnsi="Arial" w:cs="Arial"/>
                                  <w:color w:val="000000"/>
                                  <w:sz w:val="17"/>
                                  <w:szCs w:val="48"/>
                                </w:rPr>
                                <w:t>~</w:t>
                              </w:r>
                            </w:p>
                          </w:txbxContent>
                        </v:textbox>
                      </v:shape>
                      <v:shape id="Freeform 3657" o:spid="_x0000_s1067" style="position:absolute;left:1441;top:1365;width:6401;height:4731;visibility:visible;mso-wrap-style:square;v-text-anchor:top" coordsize="1161,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QiL4A&#10;AADdAAAADwAAAGRycy9kb3ducmV2LnhtbERPuwrCMBTdBf8hXMFNU6uIVqOIILoUfC1ul+baFpub&#10;0kStf28GwfFw3st1ayrxosaVlhWMhhEI4szqknMF18tuMAPhPLLGyjIp+JCD9arbWWKi7ZtP9Dr7&#10;XIQQdgkqKLyvEyldVpBBN7Q1ceDutjHoA2xyqRt8h3BTyTiKptJgyaGhwJq2BWWP89MoiN3emSif&#10;p7uy2t428mh0msZK9XvtZgHCU+v/4p/7oBWMx5OwP7wJT0Cuv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YU0Ii+AAAA3QAAAA8AAAAAAAAAAAAAAAAAmAIAAGRycy9kb3ducmV2&#10;LnhtbFBLBQYAAAAABAAEAPUAAACDAwAAAAA=&#10;" path="m1161,l471,741,414,858,231,792,,533e" filled="f" fillcolor="#bbe0e3">
                        <v:path arrowok="t" o:connecttype="custom" o:connectlocs="640080,0;259671,408565;228246,473075;127354,436685;0,293880" o:connectangles="0,0,0,0,0"/>
                      </v:shape>
                      <v:oval id="Oval 3658" o:spid="_x0000_s1068" style="position:absolute;left:1358;top:4222;width:146;height: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sc0MUA&#10;AADdAAAADwAAAGRycy9kb3ducmV2LnhtbESP0WrCQBRE3wv9h+UKvtVNVFpJXaWIUh9UrOkHXLLX&#10;JJi9G3bXmP69Kwh9HGbmDDNf9qYRHTlfW1aQjhIQxIXVNZcKfvPN2wyED8gaG8uk4I88LBevL3PM&#10;tL3xD3WnUIoIYZ+hgiqENpPSFxUZ9CPbEkfvbJ3BEKUrpXZ4i3DTyHGSvEuDNceFCltaVVRcTlej&#10;IE9xatyB1tdjzuX+e9XNdh9npYaD/usTRKA+/Ief7a1WMJlMU3i8iU9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ixzQxQAAAN0AAAAPAAAAAAAAAAAAAAAAAJgCAABkcnMv&#10;ZG93bnJldi54bWxQSwUGAAAAAAQABAD1AAAAigMAAAAA&#10;" fillcolor="#bbe0e3"/>
                      <v:oval id="Oval 3659" o:spid="_x0000_s1069" style="position:absolute;left:3613;top:5994;width:146;height: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mCp8UA&#10;AADdAAAADwAAAGRycy9kb3ducmV2LnhtbESP3WrCQBSE7wu+w3IE7+rGH6pEVxFR7EUranyAQ/aY&#10;BLNnw+4a49t3C4VeDjPzDbNcd6YWLTlfWVYwGiYgiHOrKy4UXLP9+xyED8gaa8uk4EUe1qve2xJT&#10;bZ98pvYSChEh7FNUUIbQpFL6vCSDfmgb4ujdrDMYonSF1A6fEW5qOU6SD2mw4rhQYkPbkvL75WEU&#10;ZCOcGnek3eOUcfF92Lbzr9lNqUG/2yxABOrCf/iv/akVTCbTMfy+iU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YKnxQAAAN0AAAAPAAAAAAAAAAAAAAAAAJgCAABkcnMv&#10;ZG93bnJldi54bWxQSwUGAAAAAAQABAD1AAAAigMAAAAA&#10;" fillcolor="#bbe0e3"/>
                      <v:oval id="Oval 3660" o:spid="_x0000_s1070" style="position:absolute;left:4540;top:5289;width:152;height: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6NvscA&#10;AADdAAAADwAAAGRycy9kb3ducmV2LnhtbESPQWvCQBSE74X+h+UJvUjdtClao6u0giB60Fov3h7Z&#10;ZxKafZvurkn677tCocdhZr5h5sve1KIl5yvLCp5GCQji3OqKCwWnz/XjKwgfkDXWlknBD3lYLu7v&#10;5php2/EHtcdQiAhhn6GCMoQmk9LnJRn0I9sQR+9incEQpSukdthFuKnlc5KMpcGK40KJDa1Kyr+O&#10;V6NgOszr7WTYvof92TEdvoudn3RKPQz6txmIQH34D/+1N1pBmr6kcHsTn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Ojb7HAAAA3QAAAA8AAAAAAAAAAAAAAAAAmAIAAGRy&#10;cy9kb3ducmV2LnhtbFBLBQYAAAAABAAEAPUAAACMAwAAAAA=&#10;" fillcolor="#bbe0e3" strokecolor="#0c0"/>
                      <v:oval id="Oval 3661" o:spid="_x0000_s1071" style="position:absolute;left:7778;top:1295;width:153;height: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y/SMUA&#10;AADdAAAADwAAAGRycy9kb3ducmV2LnhtbESP0WrCQBRE3wv+w3IF3+rGGqpEVxGp1AdbqvEDLtlr&#10;EszeDbtrTP/eFQp9HGbmDLNc96YRHTlfW1YwGScgiAuray4VnPPd6xyED8gaG8uk4Jc8rFeDlyVm&#10;2t75SN0plCJC2GeooAqhzaT0RUUG/di2xNG7WGcwROlKqR3eI9w08i1J3qXBmuNChS1tKyqup5tR&#10;kE8wNe6bPm4/OZdfn9tufphdlBoN+80CRKA+/If/2nutYDpNU3i+i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L9IxQAAAN0AAAAPAAAAAAAAAAAAAAAAAJgCAABkcnMv&#10;ZG93bnJldi54bWxQSwUGAAAAAAQABAD1AAAAigMAAAAA&#10;" fillcolor="#bbe0e3"/>
                      <v:shape id="Text Box 3662" o:spid="_x0000_s1072" type="#_x0000_t202" style="position:absolute;left:5708;top:4064;width:1346;height:2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4YxsUA&#10;AADdAAAADwAAAGRycy9kb3ducmV2LnhtbESPQWvCQBSE7wX/w/KE3upGbaWkrhKEEHuriR68PbKv&#10;ydLs25Ddmvjvu4VCj8PMfMNs95PtxI0GbxwrWC4SEMS104YbBecqf3oF4QOyxs4xKbiTh/1u9rDF&#10;VLuRT3QrQyMihH2KCtoQ+lRKX7dk0S9cTxy9TzdYDFEOjdQDjhFuO7lKko20aDgutNjToaX6q/y2&#10;Cvigr1OujcGxKq7Z6aN4zy6s1ON8yt5ABJrCf/ivfdQK1uvnF/h9E5+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hjGxQAAAN0AAAAPAAAAAAAAAAAAAAAAAJgCAABkcnMv&#10;ZG93bnJldi54bWxQSwUGAAAAAAQABAD1AAAAigMAAAAA&#10;" filled="f" fillcolor="#bbe0e3" stroked="f">
                        <v:textbox inset=".8835mm,.44175mm,.8835mm,.44175mm">
                          <w:txbxContent>
                            <w:p w:rsidR="009C003E" w:rsidRDefault="009C003E" w:rsidP="00156EB2">
                              <w:pPr>
                                <w:autoSpaceDE w:val="0"/>
                                <w:autoSpaceDN w:val="0"/>
                                <w:adjustRightInd w:val="0"/>
                                <w:rPr>
                                  <w:i/>
                                  <w:iCs/>
                                  <w:color w:val="000000"/>
                                  <w:sz w:val="22"/>
                                  <w:szCs w:val="64"/>
                                </w:rPr>
                              </w:pPr>
                              <w:r>
                                <w:rPr>
                                  <w:i/>
                                  <w:iCs/>
                                  <w:color w:val="000000"/>
                                  <w:sz w:val="22"/>
                                  <w:szCs w:val="64"/>
                                </w:rPr>
                                <w:t>u</w:t>
                              </w:r>
                            </w:p>
                          </w:txbxContent>
                        </v:textbox>
                      </v:shape>
                      <v:shape id="Text Box 3663" o:spid="_x0000_s1073" type="#_x0000_t202" style="position:absolute;left:6007;top:228;width:1581;height:2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GscMA&#10;AADdAAAADwAAAGRycy9kb3ducmV2LnhtbESPQYvCMBSE78L+h/AW9qapushSjVIEcb2pdQ/eHs2z&#10;DTYvpYm2/nuzIHgcZuYbZrHqbS3u1HrjWMF4lIAgLpw2XCo45ZvhDwgfkDXWjknBgzyslh+DBaba&#10;dXyg+zGUIkLYp6igCqFJpfRFRRb9yDXE0bu41mKIsi2lbrGLcFvLSZLMpEXDcaHChtYVFdfjzSrg&#10;tT73G20Mdvn2nB322132x0p9ffbZHESgPrzDr/avVjCdfs/g/018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yGscMAAADdAAAADwAAAAAAAAAAAAAAAACYAgAAZHJzL2Rv&#10;d25yZXYueG1sUEsFBgAAAAAEAAQA9QAAAIgDAAAAAA==&#10;" filled="f" fillcolor="#bbe0e3" stroked="f">
                        <v:textbox inset=".8835mm,.44175mm,.8835mm,.44175mm">
                          <w:txbxContent>
                            <w:p w:rsidR="009C003E" w:rsidRDefault="009C003E" w:rsidP="00156EB2">
                              <w:pPr>
                                <w:autoSpaceDE w:val="0"/>
                                <w:autoSpaceDN w:val="0"/>
                                <w:adjustRightInd w:val="0"/>
                                <w:rPr>
                                  <w:i/>
                                  <w:iCs/>
                                  <w:color w:val="000000"/>
                                  <w:sz w:val="22"/>
                                  <w:szCs w:val="64"/>
                                </w:rPr>
                              </w:pPr>
                              <w:r>
                                <w:rPr>
                                  <w:i/>
                                  <w:iCs/>
                                  <w:color w:val="000000"/>
                                  <w:sz w:val="22"/>
                                  <w:szCs w:val="64"/>
                                </w:rPr>
                                <w:t>w</w:t>
                              </w:r>
                            </w:p>
                          </w:txbxContent>
                        </v:textbox>
                      </v:shape>
                      <v:shape id="Text Box 3664" o:spid="_x0000_s1074" type="#_x0000_t202" style="position:absolute;left:6210;width:1257;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AjKsUA&#10;AADdAAAADwAAAGRycy9kb3ducmV2LnhtbESPQWvCQBSE7wX/w/KE3upGLbWkrhKEEHuriR68PbKv&#10;ydLs25Ddmvjvu4VCj8PMfMNs95PtxI0GbxwrWC4SEMS104YbBecqf3oF4QOyxs4xKbiTh/1u9rDF&#10;VLuRT3QrQyMihH2KCtoQ+lRKX7dk0S9cTxy9TzdYDFEOjdQDjhFuO7lKkhdp0XBcaLGnQ0v1V/lt&#10;FfBBX6dcG4NjVVyz00fxnl1Yqcf5lL2BCDSF//Bf+6gVrNfPG/h9E5+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ACMqxQAAAN0AAAAPAAAAAAAAAAAAAAAAAJgCAABkcnMv&#10;ZG93bnJldi54bWxQSwUGAAAAAAQABAD1AAAAigMAAAAA&#10;" filled="f" fillcolor="#bbe0e3" stroked="f">
                        <v:textbox inset=".8835mm,.44175mm,.8835mm,.44175mm">
                          <w:txbxContent>
                            <w:p w:rsidR="009C003E" w:rsidRDefault="009C003E" w:rsidP="00156EB2">
                              <w:pPr>
                                <w:autoSpaceDE w:val="0"/>
                                <w:autoSpaceDN w:val="0"/>
                                <w:adjustRightInd w:val="0"/>
                                <w:rPr>
                                  <w:rFonts w:ascii="Arial" w:hAnsi="Arial" w:cs="Arial"/>
                                  <w:color w:val="000000"/>
                                  <w:sz w:val="17"/>
                                  <w:szCs w:val="48"/>
                                </w:rPr>
                              </w:pPr>
                              <w:r>
                                <w:rPr>
                                  <w:rFonts w:ascii="Arial" w:hAnsi="Arial" w:cs="Arial"/>
                                  <w:color w:val="000000"/>
                                  <w:sz w:val="17"/>
                                  <w:szCs w:val="48"/>
                                </w:rPr>
                                <w:t>~</w:t>
                              </w:r>
                            </w:p>
                          </w:txbxContent>
                        </v:textbox>
                      </v:shape>
                      <v:shape id="Text Box 3665" o:spid="_x0000_s1075" type="#_x0000_t202" style="position:absolute;left:5848;top:3962;width:1257;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3WMIA&#10;AADdAAAADwAAAGRycy9kb3ducmV2LnhtbERPz2uDMBS+D/Y/hDfYbY2dpQzXKFIobrfZdofeHuZN&#10;Q82LmEzdf78cCj1+fL93xWJ7MdHojWMF61UCgrhx2nCr4Hw6vLyB8AFZY++YFPyRhyJ/fNhhpt3M&#10;NU3H0IoYwj5DBV0IQyalbzqy6FduII7cjxsthgjHVuoR5xhue/maJFtp0XBs6HCgfUfN9fhrFfBe&#10;X5aDNgbnU3Up66/qs/xmpZ6flvIdRKAl3MU394dWkKabODe+iU9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7dYwgAAAN0AAAAPAAAAAAAAAAAAAAAAAJgCAABkcnMvZG93&#10;bnJldi54bWxQSwUGAAAAAAQABAD1AAAAhwMAAAAA&#10;" filled="f" fillcolor="#bbe0e3" stroked="f">
                        <v:textbox inset=".8835mm,.44175mm,.8835mm,.44175mm">
                          <w:txbxContent>
                            <w:p w:rsidR="009C003E" w:rsidRDefault="009C003E" w:rsidP="00156EB2">
                              <w:pPr>
                                <w:autoSpaceDE w:val="0"/>
                                <w:autoSpaceDN w:val="0"/>
                                <w:adjustRightInd w:val="0"/>
                                <w:rPr>
                                  <w:rFonts w:ascii="Arial" w:hAnsi="Arial" w:cs="Arial"/>
                                  <w:color w:val="000000"/>
                                  <w:sz w:val="17"/>
                                  <w:szCs w:val="48"/>
                                </w:rPr>
                              </w:pPr>
                              <w:r>
                                <w:rPr>
                                  <w:rFonts w:ascii="Arial" w:hAnsi="Arial" w:cs="Arial"/>
                                  <w:color w:val="000000"/>
                                  <w:sz w:val="17"/>
                                  <w:szCs w:val="48"/>
                                </w:rPr>
                                <w:t>~</w:t>
                              </w:r>
                            </w:p>
                          </w:txbxContent>
                        </v:textbox>
                      </v:shape>
                      <v:group id="Group 3666" o:spid="_x0000_s1076" style="position:absolute;left:222;top:317;width:9690;height:10147" coordorigin="1373,1123" coordsize="1824,1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6e6sYAAADdAAAADwAAAGRycy9kb3ducmV2LnhtbESPQWvCQBSE74X+h+UV&#10;vOkmTS01dRURLR5EUAvF2yP7TILZtyG7JvHfu4LQ4zAz3zDTeW8q0VLjSssK4lEEgjizuuRcwe9x&#10;PfwC4TyyxsoyKbiRg/ns9WWKqbYd76k9+FwECLsUFRTe16mULivIoBvZmjh4Z9sY9EE2udQNdgFu&#10;KvkeRZ/SYMlhocCalgVll8PVKPjpsFsk8ardXs7L2+k43v1tY1Jq8NYvvkF46v1/+NneaAVJ8jGB&#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p7qxgAAAN0A&#10;AAAPAAAAAAAAAAAAAAAAAKoCAABkcnMvZG93bnJldi54bWxQSwUGAAAAAAQABAD6AAAAnQMAAAAA&#10;">
                        <v:shape id="Freeform 3667" o:spid="_x0000_s1077" style="position:absolute;left:2208;top:1373;width:744;height:643;visibility:visible;mso-wrap-style:square;v-text-anchor:top" coordsize="74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UX/cIA&#10;AADdAAAADwAAAGRycy9kb3ducmV2LnhtbERP3WrCMBS+H/gO4Qi7m+nmtFKbljKYOPTGbg9waI5t&#10;WXNSksx2b28uBrv8+P7zcjaDuJHzvWUFz6sEBHFjdc+tgq/P96cdCB+QNQ6WScEveSiLxUOOmbYT&#10;X+hWh1bEEPYZKuhCGDMpfdORQb+yI3HkrtYZDBG6VmqHUww3g3xJkq002HNs6HCkt46a7/rHKEj5&#10;EE6umc8Hd01e5ZBOH54qpR6Xc7UHEWgO/+I/91ErWK83cX98E5+ALO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JRf9wgAAAN0AAAAPAAAAAAAAAAAAAAAAAJgCAABkcnMvZG93&#10;bnJldi54bWxQSwUGAAAAAAQABAD1AAAAhwMAAAAA&#10;" path="m,643l744,e" filled="f" strokecolor="#0c0">
                          <v:path arrowok="t" o:connecttype="custom" o:connectlocs="0,643;744,0" o:connectangles="0,0"/>
                        </v:shape>
                        <v:shape id="Freeform 3668" o:spid="_x0000_s1078" style="position:absolute;left:1373;top:2016;width:835;height:168;visibility:visible;mso-wrap-style:square;v-text-anchor:top" coordsize="835,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Y4cMA&#10;AADdAAAADwAAAGRycy9kb3ducmV2LnhtbESPQYvCMBSE74L/ITzBm6a1KFJNiywreNiDq/6AZ/Ns&#10;i81LbaKt/36zsLDHYWa+Ybb5YBrxos7VlhXE8wgEcWF1zaWCy3k/W4NwHlljY5kUvMlBno1HW0y1&#10;7fmbXidfigBhl6KCyvs2ldIVFRl0c9sSB+9mO4M+yK6UusM+wE0jF1G0kgZrDgsVtvRRUXE/PY2C&#10;83VV0+3pdYyP5BjtZfn1Sb1S08mw24DwNPj/8F/7oBUkyTKG3zfhCcj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Y4cMAAADdAAAADwAAAAAAAAAAAAAAAACYAgAAZHJzL2Rv&#10;d25yZXYueG1sUEsFBgAAAAAEAAQA9QAAAIgDAAAAAA==&#10;" path="m835,l,168e" filled="f" strokecolor="#0c0">
                          <v:path arrowok="t" o:connecttype="custom" o:connectlocs="835,0;0,168" o:connectangles="0,0"/>
                        </v:shape>
                        <v:shape id="Freeform 3669" o:spid="_x0000_s1079" style="position:absolute;left:2208;top:2016;width:946;height:595;visibility:visible;mso-wrap-style:square;v-text-anchor:top" coordsize="946,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r9McA&#10;AADdAAAADwAAAGRycy9kb3ducmV2LnhtbESPQUvDQBSE74L/YXmCN7tpYktJuy1VEEQvberB3h7Z&#10;ZzaafRt21yb+e7dQ6HGYmW+Y1Wa0nTiRD61jBdNJBoK4drrlRsHH4eVhASJEZI2dY1LwRwE269ub&#10;FZbaDbynUxUbkSAcSlRgYuxLKUNtyGKYuJ44eV/OW4xJ+kZqj0OC207mWTaXFltOCwZ7ejZU/1S/&#10;VsHbsVh8mulu8PVjMbwfvnH7lM+Vur8bt0sQkcZ4DV/ar1pBUcxyOL9JT0C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la/THAAAA3QAAAA8AAAAAAAAAAAAAAAAAmAIAAGRy&#10;cy9kb3ducmV2LnhtbFBLBQYAAAAABAAEAPUAAACMAwAAAAA=&#10;" path="m,l946,595e" filled="f" strokecolor="#0c0">
                          <v:path arrowok="t" o:connecttype="custom" o:connectlocs="0,0;946,595" o:connectangles="0,0"/>
                        </v:shape>
                        <v:shape id="Text Box 3670" o:spid="_x0000_s1080" type="#_x0000_t202" style="position:absolute;left:1427;top:1135;width:422;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SHisUA&#10;AADdAAAADwAAAGRycy9kb3ducmV2LnhtbESPQUvDQBSE7wX/w/IEb+3GBtuSdlusIChCIdVLb4/s&#10;MxuTfRuyzzb+e1cQehxm5htmsxt9p840xCawgftZBoq4Crbh2sDH+/N0BSoKssUuMBn4oQi77c1k&#10;g4UNFy7pfJRaJQjHAg04kb7QOlaOPMZZ6ImT9xkGj5LkUGs74CXBfafnWbbQHhtOCw57enJUtcdv&#10;b2BsbOle28MbV7rdy+mrlOXKGXN3Oz6uQQmNcg3/t1+sgTx/yOHvTXoCe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BIeKxQAAAN0AAAAPAAAAAAAAAAAAAAAAAJgCAABkcnMv&#10;ZG93bnJldi54bWxQSwUGAAAAAAQABAD1AAAAigMAAAAA&#10;" filled="f" fillcolor="#bbe0e3" stroked="f">
                          <v:textbox inset=".84953mm,.42475mm,.84953mm,.42475mm">
                            <w:txbxContent>
                              <w:p w:rsidR="009C003E" w:rsidRDefault="009C003E" w:rsidP="00156EB2">
                                <w:pPr>
                                  <w:autoSpaceDE w:val="0"/>
                                  <w:autoSpaceDN w:val="0"/>
                                  <w:adjustRightInd w:val="0"/>
                                  <w:rPr>
                                    <w:rFonts w:ascii="Arial" w:hAnsi="Arial" w:cs="Arial"/>
                                    <w:i/>
                                    <w:iCs/>
                                    <w:color w:val="00CC00"/>
                                    <w:sz w:val="21"/>
                                    <w:szCs w:val="64"/>
                                    <w:vertAlign w:val="superscript"/>
                                  </w:rPr>
                                </w:pPr>
                                <w:r>
                                  <w:rPr>
                                    <w:rFonts w:ascii="Arial" w:hAnsi="Arial" w:cs="Arial"/>
                                    <w:i/>
                                    <w:iCs/>
                                    <w:color w:val="00CC00"/>
                                    <w:sz w:val="21"/>
                                    <w:szCs w:val="64"/>
                                  </w:rPr>
                                  <w:t>M</w:t>
                                </w:r>
                                <w:r>
                                  <w:rPr>
                                    <w:rFonts w:ascii="Arial" w:hAnsi="Arial" w:cs="Arial"/>
                                    <w:i/>
                                    <w:iCs/>
                                    <w:color w:val="00CC00"/>
                                    <w:sz w:val="21"/>
                                    <w:szCs w:val="64"/>
                                    <w:vertAlign w:val="superscript"/>
                                  </w:rPr>
                                  <w:t>1</w:t>
                                </w:r>
                              </w:p>
                            </w:txbxContent>
                          </v:textbox>
                        </v:shape>
                        <v:shape id="Freeform 3671" o:spid="_x0000_s1081" style="position:absolute;left:1378;top:1123;width:1819;height:1815;visibility:visible;mso-wrap-style:square;v-text-anchor:top" coordsize="1819,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HJ6MQA&#10;AADdAAAADwAAAGRycy9kb3ducmV2LnhtbESPT2sCMRTE70K/Q3iF3jTxL7IaRYSC1FNV8PpInruL&#10;m5fdTXS3374pFDwOM/MbZr3tXSWe1IbSs4bxSIEgNt6WnGu4nD+HSxAhIlusPJOGHwqw3bwN1phZ&#10;3/E3PU8xFwnCIUMNRYx1JmUwBTkMI18TJ+/mW4cxyTaXtsUuwV0lJ0otpMOS00KBNe0LMvfTw2lo&#10;vq7GHk0ZD7Nut6yPjdo3V6X1x3u/W4GI1MdX+L99sBqm0/kM/t6kJ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xyejEAAAA3QAAAA8AAAAAAAAAAAAAAAAAmAIAAGRycy9k&#10;b3ducmV2LnhtbFBLBQYAAAAABAAEAPUAAACJAwAAAAA=&#10;" path="m,1061c7,1010,22,962,33,912,44,863,44,806,72,763,96,674,141,593,196,519v9,-28,-2,-3,20,-29c239,462,252,424,283,403v11,-31,45,-50,67,-72c374,307,343,313,393,283v50,-30,93,-68,144,-96c570,169,601,143,638,135,676,108,724,96,768,82,818,66,867,47,916,29,965,11,1024,7,1075,v86,4,164,11,249,24c1347,28,1379,36,1401,43v14,5,43,15,43,15c1452,66,1465,69,1473,77v4,4,2,10,5,14c1488,107,1502,120,1512,135v6,9,19,28,19,28c1537,188,1551,209,1564,231v6,30,16,74,34,100c1617,442,1644,552,1660,663v9,62,11,139,39,196c1707,876,1720,890,1728,907v19,39,32,81,48,120c1783,1044,1785,1063,1790,1080v3,10,10,29,10,29c1805,1154,1814,1198,1819,1243v-5,75,-11,222,-58,288c1747,1573,1704,1639,1660,1651v-91,72,-277,88,-388,101c1237,1756,1201,1756,1166,1762v-10,2,-19,4,-29,5c1108,1770,1051,1776,1051,1776v-82,27,-184,32,-269,39c721,1813,661,1812,600,1810,497,1806,428,1772,360,1699v-8,-21,-26,-29,-44,-43c308,1629,315,1644,283,1613v-5,-5,-15,-14,-15,-14c262,1578,252,1567,235,1555v-8,-21,-22,-38,-34,-57c171,1453,140,1408,110,1363v-5,-8,-4,-20,-10,-28c80,1306,72,1272,52,1243v-7,-26,-23,-64,-38,-86c7,1124,,1096,,1061xe" filled="f" fillcolor="#bbe0e3" strokecolor="#7fff7f" strokeweight="3.75pt">
                          <v:path arrowok="t" o:connecttype="custom" o:connectlocs="0,1061;33,912;72,763;196,519;216,490;283,403;350,331;393,283;537,187;638,135;768,82;916,29;1075,0;1324,24;1401,43;1444,58;1473,77;1478,91;1512,135;1531,163;1564,231;1598,331;1660,663;1699,859;1728,907;1776,1027;1790,1080;1800,1109;1819,1243;1761,1531;1660,1651;1272,1752;1166,1762;1137,1767;1051,1776;782,1815;600,1810;360,1699;316,1656;283,1613;268,1599;235,1555;201,1498;110,1363;100,1335;52,1243;14,1157;0,1061" o:connectangles="0,0,0,0,0,0,0,0,0,0,0,0,0,0,0,0,0,0,0,0,0,0,0,0,0,0,0,0,0,0,0,0,0,0,0,0,0,0,0,0,0,0,0,0,0,0,0,0"/>
                        </v:shape>
                      </v:group>
                      <w10:wrap type="tight" anchory="line"/>
                      <w10:anchorlock/>
                    </v:group>
                  </w:pict>
                </mc:Fallback>
              </mc:AlternateContent>
            </w:r>
          </w:p>
        </w:tc>
        <w:tc>
          <w:tcPr>
            <w:tcW w:w="2390" w:type="dxa"/>
            <w:gridSpan w:val="2"/>
            <w:tcBorders>
              <w:top w:val="nil"/>
              <w:left w:val="nil"/>
              <w:bottom w:val="nil"/>
              <w:right w:val="nil"/>
            </w:tcBorders>
            <w:vAlign w:val="center"/>
          </w:tcPr>
          <w:p w:rsidR="00855683" w:rsidRDefault="00F91567" w:rsidP="00A9381A">
            <w:pPr>
              <w:jc w:val="center"/>
            </w:pPr>
            <w:r>
              <w:rPr>
                <w:noProof/>
              </w:rPr>
              <mc:AlternateContent>
                <mc:Choice Requires="wps">
                  <w:drawing>
                    <wp:anchor distT="0" distB="0" distL="114300" distR="114300" simplePos="0" relativeHeight="251654656" behindDoc="1" locked="0" layoutInCell="1" allowOverlap="1" wp14:anchorId="30BA22F1" wp14:editId="6FDB5369">
                      <wp:simplePos x="0" y="0"/>
                      <wp:positionH relativeFrom="column">
                        <wp:posOffset>159385</wp:posOffset>
                      </wp:positionH>
                      <wp:positionV relativeFrom="paragraph">
                        <wp:posOffset>66675</wp:posOffset>
                      </wp:positionV>
                      <wp:extent cx="330200" cy="285750"/>
                      <wp:effectExtent l="0" t="0" r="0" b="0"/>
                      <wp:wrapNone/>
                      <wp:docPr id="3329" name="Text Box 3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28575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4D5442" w:rsidRDefault="009C003E" w:rsidP="00855683">
                                  <w:pPr>
                                    <w:autoSpaceDE w:val="0"/>
                                    <w:autoSpaceDN w:val="0"/>
                                    <w:adjustRightInd w:val="0"/>
                                    <w:rPr>
                                      <w:rFonts w:ascii="Arial" w:hAnsi="Arial" w:cs="Arial"/>
                                      <w:i/>
                                      <w:iCs/>
                                      <w:color w:val="000000"/>
                                      <w:sz w:val="22"/>
                                      <w:szCs w:val="22"/>
                                      <w:vertAlign w:val="superscript"/>
                                    </w:rPr>
                                  </w:pPr>
                                  <w:r w:rsidRPr="004D5442">
                                    <w:rPr>
                                      <w:rFonts w:ascii="Arial" w:hAnsi="Arial" w:cs="Arial"/>
                                      <w:i/>
                                      <w:iCs/>
                                      <w:color w:val="000000"/>
                                      <w:sz w:val="22"/>
                                      <w:szCs w:val="22"/>
                                    </w:rPr>
                                    <w:t>M</w:t>
                                  </w:r>
                                  <w:r w:rsidRPr="004D5442">
                                    <w:rPr>
                                      <w:rFonts w:ascii="Arial" w:hAnsi="Arial" w:cs="Arial"/>
                                      <w:i/>
                                      <w:iCs/>
                                      <w:color w:val="000000"/>
                                      <w:sz w:val="22"/>
                                      <w:szCs w:val="22"/>
                                      <w:vertAlign w:val="superscript"/>
                                    </w:rPr>
                                    <w:t>2</w:t>
                                  </w:r>
                                </w:p>
                              </w:txbxContent>
                            </wps:txbx>
                            <wps:bodyPr rot="0" vert="horz" wrap="square" lIns="45172" tIns="22585" rIns="45172" bIns="22585" upright="1">
                              <a:noAutofit/>
                            </wps:bodyPr>
                          </wps:wsp>
                        </a:graphicData>
                      </a:graphic>
                      <wp14:sizeRelH relativeFrom="page">
                        <wp14:pctWidth>0</wp14:pctWidth>
                      </wp14:sizeRelH>
                      <wp14:sizeRelV relativeFrom="page">
                        <wp14:pctHeight>0</wp14:pctHeight>
                      </wp14:sizeRelV>
                    </wp:anchor>
                  </w:drawing>
                </mc:Choice>
                <mc:Fallback>
                  <w:pict>
                    <v:shape id="Text Box 3132" o:spid="_x0000_s1082" type="#_x0000_t202" style="position:absolute;left:0;text-align:left;margin-left:12.55pt;margin-top:5.25pt;width:26pt;height:2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" filled="f" fillcolor="#bbe0e3" stroked="f">
                      <v:textbox inset="1.2548mm,.62736mm,1.2548mm,.62736mm">
                        <w:txbxContent>
                          <w:p w:rsidR="009C003E" w:rsidRPr="004D5442" w:rsidRDefault="009C003E" w:rsidP="00855683">
                            <w:pPr>
                              <w:autoSpaceDE w:val="0"/>
                              <w:autoSpaceDN w:val="0"/>
                              <w:adjustRightInd w:val="0"/>
                              <w:rPr>
                                <w:rFonts w:ascii="Arial" w:hAnsi="Arial" w:cs="Arial"/>
                                <w:i/>
                                <w:iCs/>
                                <w:color w:val="000000"/>
                                <w:sz w:val="22"/>
                                <w:szCs w:val="22"/>
                                <w:vertAlign w:val="superscript"/>
                              </w:rPr>
                            </w:pPr>
                            <w:r w:rsidRPr="004D5442">
                              <w:rPr>
                                <w:rFonts w:ascii="Arial" w:hAnsi="Arial" w:cs="Arial"/>
                                <w:i/>
                                <w:iCs/>
                                <w:color w:val="000000"/>
                                <w:sz w:val="22"/>
                                <w:szCs w:val="22"/>
                              </w:rPr>
                              <w:t>M</w:t>
                            </w:r>
                            <w:r w:rsidRPr="004D5442">
                              <w:rPr>
                                <w:rFonts w:ascii="Arial" w:hAnsi="Arial" w:cs="Arial"/>
                                <w:i/>
                                <w:iCs/>
                                <w:color w:val="000000"/>
                                <w:sz w:val="22"/>
                                <w:szCs w:val="22"/>
                                <w:vertAlign w:val="superscript"/>
                              </w:rPr>
                              <w:t>2</w:t>
                            </w:r>
                          </w:p>
                        </w:txbxContent>
                      </v:textbox>
                    </v:shape>
                  </w:pict>
                </mc:Fallback>
              </mc:AlternateContent>
            </w:r>
            <w:r>
              <w:rPr>
                <w:noProof/>
              </w:rPr>
              <mc:AlternateContent>
                <mc:Choice Requires="wpc">
                  <w:drawing>
                    <wp:anchor distT="0" distB="0" distL="114300" distR="114300" simplePos="0" relativeHeight="251653632" behindDoc="1" locked="1" layoutInCell="1" allowOverlap="1" wp14:anchorId="4C1BD782" wp14:editId="63277383">
                      <wp:simplePos x="0" y="0"/>
                      <wp:positionH relativeFrom="column">
                        <wp:posOffset>165735</wp:posOffset>
                      </wp:positionH>
                      <wp:positionV relativeFrom="line">
                        <wp:align>top</wp:align>
                      </wp:positionV>
                      <wp:extent cx="1124585" cy="1014730"/>
                      <wp:effectExtent l="32385" t="66675" r="33655" b="61595"/>
                      <wp:wrapTight wrapText="bothSides">
                        <wp:wrapPolygon edited="0">
                          <wp:start x="8586" y="-500"/>
                          <wp:lineTo x="7440" y="-338"/>
                          <wp:lineTo x="4440" y="1500"/>
                          <wp:lineTo x="4440" y="2176"/>
                          <wp:lineTo x="3720" y="2676"/>
                          <wp:lineTo x="1866" y="4690"/>
                          <wp:lineTo x="146" y="7529"/>
                          <wp:lineTo x="-427" y="9543"/>
                          <wp:lineTo x="-427" y="10543"/>
                          <wp:lineTo x="-146" y="12895"/>
                          <wp:lineTo x="427" y="15571"/>
                          <wp:lineTo x="2147" y="18424"/>
                          <wp:lineTo x="5440" y="21100"/>
                          <wp:lineTo x="8159" y="21938"/>
                          <wp:lineTo x="8440" y="21938"/>
                          <wp:lineTo x="10867" y="21938"/>
                          <wp:lineTo x="11160" y="21938"/>
                          <wp:lineTo x="13587" y="20924"/>
                          <wp:lineTo x="17026" y="18248"/>
                          <wp:lineTo x="19173" y="15571"/>
                          <wp:lineTo x="20746" y="12895"/>
                          <wp:lineTo x="21600" y="10219"/>
                          <wp:lineTo x="22027" y="7529"/>
                          <wp:lineTo x="21881" y="4352"/>
                          <wp:lineTo x="20600" y="3014"/>
                          <wp:lineTo x="19173" y="1838"/>
                          <wp:lineTo x="13587" y="0"/>
                          <wp:lineTo x="11013" y="-500"/>
                          <wp:lineTo x="8586" y="-500"/>
                        </wp:wrapPolygon>
                      </wp:wrapTight>
                      <wp:docPr id="3110" name="Canvas 31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308" name="Text Box 3112"/>
                              <wps:cNvSpPr txBox="1">
                                <a:spLocks noChangeArrowheads="1"/>
                              </wps:cNvSpPr>
                              <wps:spPr bwMode="auto">
                                <a:xfrm>
                                  <a:off x="331180" y="369803"/>
                                  <a:ext cx="141100" cy="223649"/>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6C4687" w:rsidRDefault="009C003E" w:rsidP="00855683">
                                    <w:pPr>
                                      <w:autoSpaceDE w:val="0"/>
                                      <w:autoSpaceDN w:val="0"/>
                                      <w:adjustRightInd w:val="0"/>
                                      <w:rPr>
                                        <w:i/>
                                        <w:iCs/>
                                        <w:color w:val="000000"/>
                                        <w:sz w:val="24"/>
                                        <w:szCs w:val="64"/>
                                      </w:rPr>
                                    </w:pPr>
                                    <w:r w:rsidRPr="006C4687">
                                      <w:rPr>
                                        <w:i/>
                                        <w:iCs/>
                                        <w:color w:val="000000"/>
                                        <w:sz w:val="24"/>
                                        <w:szCs w:val="64"/>
                                      </w:rPr>
                                      <w:t>v</w:t>
                                    </w:r>
                                  </w:p>
                                </w:txbxContent>
                              </wps:txbx>
                              <wps:bodyPr rot="0" vert="horz" wrap="square" lIns="35189" tIns="17594" rIns="35189" bIns="17594" upright="1">
                                <a:noAutofit/>
                              </wps:bodyPr>
                            </wps:wsp>
                            <wps:wsp>
                              <wps:cNvPr id="3309" name="Text Box 3113"/>
                              <wps:cNvSpPr txBox="1">
                                <a:spLocks noChangeArrowheads="1"/>
                              </wps:cNvSpPr>
                              <wps:spPr bwMode="auto">
                                <a:xfrm>
                                  <a:off x="600811" y="447541"/>
                                  <a:ext cx="149615" cy="223892"/>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6C4687" w:rsidRDefault="009C003E" w:rsidP="00855683">
                                    <w:pPr>
                                      <w:autoSpaceDE w:val="0"/>
                                      <w:autoSpaceDN w:val="0"/>
                                      <w:adjustRightInd w:val="0"/>
                                      <w:rPr>
                                        <w:i/>
                                        <w:iCs/>
                                        <w:color w:val="000000"/>
                                        <w:sz w:val="24"/>
                                        <w:szCs w:val="64"/>
                                      </w:rPr>
                                    </w:pPr>
                                    <w:r w:rsidRPr="006C4687">
                                      <w:rPr>
                                        <w:i/>
                                        <w:iCs/>
                                        <w:color w:val="000000"/>
                                        <w:sz w:val="24"/>
                                        <w:szCs w:val="64"/>
                                      </w:rPr>
                                      <w:t>u</w:t>
                                    </w:r>
                                  </w:p>
                                </w:txbxContent>
                              </wps:txbx>
                              <wps:bodyPr rot="0" vert="horz" wrap="square" lIns="35189" tIns="17594" rIns="35189" bIns="17594" upright="1">
                                <a:noAutofit/>
                              </wps:bodyPr>
                            </wps:wsp>
                            <wps:wsp>
                              <wps:cNvPr id="3310" name="Text Box 3114"/>
                              <wps:cNvSpPr txBox="1">
                                <a:spLocks noChangeArrowheads="1"/>
                              </wps:cNvSpPr>
                              <wps:spPr bwMode="auto">
                                <a:xfrm>
                                  <a:off x="892743" y="161394"/>
                                  <a:ext cx="176132" cy="223649"/>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6C4687" w:rsidRDefault="009C003E" w:rsidP="00855683">
                                    <w:pPr>
                                      <w:autoSpaceDE w:val="0"/>
                                      <w:autoSpaceDN w:val="0"/>
                                      <w:adjustRightInd w:val="0"/>
                                      <w:rPr>
                                        <w:i/>
                                        <w:iCs/>
                                        <w:color w:val="000000"/>
                                        <w:sz w:val="24"/>
                                        <w:szCs w:val="64"/>
                                      </w:rPr>
                                    </w:pPr>
                                    <w:r w:rsidRPr="006C4687">
                                      <w:rPr>
                                        <w:i/>
                                        <w:iCs/>
                                        <w:color w:val="000000"/>
                                        <w:sz w:val="24"/>
                                        <w:szCs w:val="64"/>
                                      </w:rPr>
                                      <w:t>w</w:t>
                                    </w:r>
                                  </w:p>
                                </w:txbxContent>
                              </wps:txbx>
                              <wps:bodyPr rot="0" vert="horz" wrap="square" lIns="35189" tIns="17594" rIns="35189" bIns="17594" upright="1">
                                <a:noAutofit/>
                              </wps:bodyPr>
                            </wps:wsp>
                            <wps:wsp>
                              <wps:cNvPr id="3312" name="Freeform 3115"/>
                              <wps:cNvSpPr>
                                <a:spLocks/>
                              </wps:cNvSpPr>
                              <wps:spPr bwMode="auto">
                                <a:xfrm rot="1897186">
                                  <a:off x="216354" y="12970"/>
                                  <a:ext cx="605271" cy="809320"/>
                                </a:xfrm>
                                <a:custGeom>
                                  <a:avLst/>
                                  <a:gdLst>
                                    <a:gd name="T0" fmla="*/ 723 w 987"/>
                                    <a:gd name="T1" fmla="*/ 747 h 1320"/>
                                    <a:gd name="T2" fmla="*/ 939 w 987"/>
                                    <a:gd name="T3" fmla="*/ 0 h 1320"/>
                                    <a:gd name="T4" fmla="*/ 51 w 987"/>
                                    <a:gd name="T5" fmla="*/ 270 h 1320"/>
                                    <a:gd name="T6" fmla="*/ 0 w 987"/>
                                    <a:gd name="T7" fmla="*/ 1245 h 1320"/>
                                    <a:gd name="T8" fmla="*/ 987 w 987"/>
                                    <a:gd name="T9" fmla="*/ 1320 h 1320"/>
                                    <a:gd name="T10" fmla="*/ 723 w 987"/>
                                    <a:gd name="T11" fmla="*/ 747 h 1320"/>
                                  </a:gdLst>
                                  <a:ahLst/>
                                  <a:cxnLst>
                                    <a:cxn ang="0">
                                      <a:pos x="T0" y="T1"/>
                                    </a:cxn>
                                    <a:cxn ang="0">
                                      <a:pos x="T2" y="T3"/>
                                    </a:cxn>
                                    <a:cxn ang="0">
                                      <a:pos x="T4" y="T5"/>
                                    </a:cxn>
                                    <a:cxn ang="0">
                                      <a:pos x="T6" y="T7"/>
                                    </a:cxn>
                                    <a:cxn ang="0">
                                      <a:pos x="T8" y="T9"/>
                                    </a:cxn>
                                    <a:cxn ang="0">
                                      <a:pos x="T10" y="T11"/>
                                    </a:cxn>
                                  </a:cxnLst>
                                  <a:rect l="0" t="0" r="r" b="b"/>
                                  <a:pathLst>
                                    <a:path w="987" h="1320">
                                      <a:moveTo>
                                        <a:pt x="723" y="747"/>
                                      </a:moveTo>
                                      <a:lnTo>
                                        <a:pt x="939" y="0"/>
                                      </a:lnTo>
                                      <a:lnTo>
                                        <a:pt x="51" y="270"/>
                                      </a:lnTo>
                                      <a:lnTo>
                                        <a:pt x="0" y="1245"/>
                                      </a:lnTo>
                                      <a:lnTo>
                                        <a:pt x="987" y="1320"/>
                                      </a:lnTo>
                                      <a:lnTo>
                                        <a:pt x="723" y="747"/>
                                      </a:lnTo>
                                      <a:close/>
                                    </a:path>
                                  </a:pathLst>
                                </a:custGeom>
                                <a:noFill/>
                                <a:ln w="9525">
                                  <a:solidFill>
                                    <a:srgbClr val="00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313" name="Line 3116"/>
                              <wps:cNvCnPr/>
                              <wps:spPr bwMode="auto">
                                <a:xfrm rot="1897186">
                                  <a:off x="317719" y="106191"/>
                                  <a:ext cx="207758" cy="28687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14" name="Line 3117"/>
                              <wps:cNvCnPr/>
                              <wps:spPr bwMode="auto">
                                <a:xfrm rot="1897186" flipH="1" flipV="1">
                                  <a:off x="418760" y="480615"/>
                                  <a:ext cx="207839" cy="20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15" name="Line 3118"/>
                              <wps:cNvCnPr/>
                              <wps:spPr bwMode="auto">
                                <a:xfrm rot="1897186" flipH="1">
                                  <a:off x="529207" y="93221"/>
                                  <a:ext cx="340262" cy="45613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16" name="Line 3119"/>
                              <wps:cNvCnPr/>
                              <wps:spPr bwMode="auto">
                                <a:xfrm rot="1897186" flipV="1">
                                  <a:off x="136154" y="340864"/>
                                  <a:ext cx="233545" cy="3073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17" name="Line 3120"/>
                              <wps:cNvCnPr/>
                              <wps:spPr bwMode="auto">
                                <a:xfrm rot="1897186">
                                  <a:off x="314475" y="494152"/>
                                  <a:ext cx="369780" cy="35140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18" name="Freeform 3121"/>
                              <wps:cNvSpPr>
                                <a:spLocks/>
                              </wps:cNvSpPr>
                              <wps:spPr bwMode="auto">
                                <a:xfrm>
                                  <a:off x="94472" y="270503"/>
                                  <a:ext cx="496040" cy="158151"/>
                                </a:xfrm>
                                <a:custGeom>
                                  <a:avLst/>
                                  <a:gdLst>
                                    <a:gd name="T0" fmla="*/ 809 w 809"/>
                                    <a:gd name="T1" fmla="*/ 258 h 258"/>
                                    <a:gd name="T2" fmla="*/ 704 w 809"/>
                                    <a:gd name="T3" fmla="*/ 193 h 258"/>
                                    <a:gd name="T4" fmla="*/ 542 w 809"/>
                                    <a:gd name="T5" fmla="*/ 118 h 258"/>
                                    <a:gd name="T6" fmla="*/ 268 w 809"/>
                                    <a:gd name="T7" fmla="*/ 31 h 258"/>
                                    <a:gd name="T8" fmla="*/ 0 w 809"/>
                                    <a:gd name="T9" fmla="*/ 0 h 258"/>
                                  </a:gdLst>
                                  <a:ahLst/>
                                  <a:cxnLst>
                                    <a:cxn ang="0">
                                      <a:pos x="T0" y="T1"/>
                                    </a:cxn>
                                    <a:cxn ang="0">
                                      <a:pos x="T2" y="T3"/>
                                    </a:cxn>
                                    <a:cxn ang="0">
                                      <a:pos x="T4" y="T5"/>
                                    </a:cxn>
                                    <a:cxn ang="0">
                                      <a:pos x="T6" y="T7"/>
                                    </a:cxn>
                                    <a:cxn ang="0">
                                      <a:pos x="T8" y="T9"/>
                                    </a:cxn>
                                  </a:cxnLst>
                                  <a:rect l="0" t="0" r="r" b="b"/>
                                  <a:pathLst>
                                    <a:path w="809" h="258">
                                      <a:moveTo>
                                        <a:pt x="809" y="258"/>
                                      </a:moveTo>
                                      <a:lnTo>
                                        <a:pt x="704" y="193"/>
                                      </a:lnTo>
                                      <a:lnTo>
                                        <a:pt x="542" y="118"/>
                                      </a:lnTo>
                                      <a:lnTo>
                                        <a:pt x="268" y="31"/>
                                      </a:lnTo>
                                      <a:lnTo>
                                        <a:pt x="0" y="0"/>
                                      </a:lnTo>
                                    </a:path>
                                  </a:pathLst>
                                </a:custGeom>
                                <a:noFill/>
                                <a:ln w="9525">
                                  <a:solidFill>
                                    <a:srgbClr val="00CC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319" name="Freeform 3122"/>
                              <wps:cNvSpPr>
                                <a:spLocks/>
                              </wps:cNvSpPr>
                              <wps:spPr bwMode="auto">
                                <a:xfrm>
                                  <a:off x="602028" y="385772"/>
                                  <a:ext cx="499284" cy="45800"/>
                                </a:xfrm>
                                <a:custGeom>
                                  <a:avLst/>
                                  <a:gdLst>
                                    <a:gd name="T0" fmla="*/ 0 w 814"/>
                                    <a:gd name="T1" fmla="*/ 75 h 75"/>
                                    <a:gd name="T2" fmla="*/ 278 w 814"/>
                                    <a:gd name="T3" fmla="*/ 0 h 75"/>
                                    <a:gd name="T4" fmla="*/ 814 w 814"/>
                                    <a:gd name="T5" fmla="*/ 38 h 75"/>
                                  </a:gdLst>
                                  <a:ahLst/>
                                  <a:cxnLst>
                                    <a:cxn ang="0">
                                      <a:pos x="T0" y="T1"/>
                                    </a:cxn>
                                    <a:cxn ang="0">
                                      <a:pos x="T2" y="T3"/>
                                    </a:cxn>
                                    <a:cxn ang="0">
                                      <a:pos x="T4" y="T5"/>
                                    </a:cxn>
                                  </a:cxnLst>
                                  <a:rect l="0" t="0" r="r" b="b"/>
                                  <a:pathLst>
                                    <a:path w="814" h="75">
                                      <a:moveTo>
                                        <a:pt x="0" y="75"/>
                                      </a:moveTo>
                                      <a:lnTo>
                                        <a:pt x="278" y="0"/>
                                      </a:lnTo>
                                      <a:lnTo>
                                        <a:pt x="814" y="38"/>
                                      </a:lnTo>
                                    </a:path>
                                  </a:pathLst>
                                </a:custGeom>
                                <a:noFill/>
                                <a:ln w="9525">
                                  <a:solidFill>
                                    <a:srgbClr val="00CC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320" name="Freeform 3123"/>
                              <wps:cNvSpPr>
                                <a:spLocks/>
                              </wps:cNvSpPr>
                              <wps:spPr bwMode="auto">
                                <a:xfrm>
                                  <a:off x="568455" y="429870"/>
                                  <a:ext cx="73551" cy="497070"/>
                                </a:xfrm>
                                <a:custGeom>
                                  <a:avLst/>
                                  <a:gdLst>
                                    <a:gd name="T0" fmla="*/ 50 w 120"/>
                                    <a:gd name="T1" fmla="*/ 0 h 811"/>
                                    <a:gd name="T2" fmla="*/ 0 w 120"/>
                                    <a:gd name="T3" fmla="*/ 132 h 811"/>
                                    <a:gd name="T4" fmla="*/ 22 w 120"/>
                                    <a:gd name="T5" fmla="*/ 571 h 811"/>
                                    <a:gd name="T6" fmla="*/ 120 w 120"/>
                                    <a:gd name="T7" fmla="*/ 811 h 811"/>
                                  </a:gdLst>
                                  <a:ahLst/>
                                  <a:cxnLst>
                                    <a:cxn ang="0">
                                      <a:pos x="T0" y="T1"/>
                                    </a:cxn>
                                    <a:cxn ang="0">
                                      <a:pos x="T2" y="T3"/>
                                    </a:cxn>
                                    <a:cxn ang="0">
                                      <a:pos x="T4" y="T5"/>
                                    </a:cxn>
                                    <a:cxn ang="0">
                                      <a:pos x="T6" y="T7"/>
                                    </a:cxn>
                                  </a:cxnLst>
                                  <a:rect l="0" t="0" r="r" b="b"/>
                                  <a:pathLst>
                                    <a:path w="120" h="811">
                                      <a:moveTo>
                                        <a:pt x="50" y="0"/>
                                      </a:moveTo>
                                      <a:lnTo>
                                        <a:pt x="0" y="132"/>
                                      </a:lnTo>
                                      <a:lnTo>
                                        <a:pt x="22" y="571"/>
                                      </a:lnTo>
                                      <a:lnTo>
                                        <a:pt x="120" y="811"/>
                                      </a:lnTo>
                                    </a:path>
                                  </a:pathLst>
                                </a:custGeom>
                                <a:noFill/>
                                <a:ln w="9525">
                                  <a:solidFill>
                                    <a:srgbClr val="00CC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321" name="Oval 3124"/>
                              <wps:cNvSpPr>
                                <a:spLocks noChangeArrowheads="1"/>
                              </wps:cNvSpPr>
                              <wps:spPr bwMode="auto">
                                <a:xfrm rot="1897186">
                                  <a:off x="954778" y="207194"/>
                                  <a:ext cx="16462" cy="16699"/>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322" name="Oval 3125"/>
                              <wps:cNvSpPr>
                                <a:spLocks noChangeArrowheads="1"/>
                              </wps:cNvSpPr>
                              <wps:spPr bwMode="auto">
                                <a:xfrm rot="1897186">
                                  <a:off x="402379" y="65011"/>
                                  <a:ext cx="16381" cy="16618"/>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323" name="Oval 3126"/>
                              <wps:cNvSpPr>
                                <a:spLocks noChangeArrowheads="1"/>
                              </wps:cNvSpPr>
                              <wps:spPr bwMode="auto">
                                <a:xfrm rot="1897186">
                                  <a:off x="426139" y="419332"/>
                                  <a:ext cx="16705" cy="16699"/>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324" name="Oval 3127"/>
                              <wps:cNvSpPr>
                                <a:spLocks noChangeArrowheads="1"/>
                              </wps:cNvSpPr>
                              <wps:spPr bwMode="auto">
                                <a:xfrm rot="1897186">
                                  <a:off x="603244" y="529171"/>
                                  <a:ext cx="16705" cy="16456"/>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325" name="Oval 3128"/>
                              <wps:cNvSpPr>
                                <a:spLocks noChangeArrowheads="1"/>
                              </wps:cNvSpPr>
                              <wps:spPr bwMode="auto">
                                <a:xfrm rot="1897186">
                                  <a:off x="556130" y="909836"/>
                                  <a:ext cx="16462" cy="16618"/>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326" name="Oval 3129"/>
                              <wps:cNvSpPr>
                                <a:spLocks noChangeArrowheads="1"/>
                              </wps:cNvSpPr>
                              <wps:spPr bwMode="auto">
                                <a:xfrm rot="1897186">
                                  <a:off x="65522" y="556650"/>
                                  <a:ext cx="16624" cy="16699"/>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327" name="Oval 3130"/>
                              <wps:cNvSpPr>
                                <a:spLocks noChangeArrowheads="1"/>
                              </wps:cNvSpPr>
                              <wps:spPr bwMode="auto">
                                <a:xfrm rot="1897186">
                                  <a:off x="589296" y="422493"/>
                                  <a:ext cx="16381" cy="16456"/>
                                </a:xfrm>
                                <a:prstGeom prst="ellipse">
                                  <a:avLst/>
                                </a:prstGeom>
                                <a:solidFill>
                                  <a:srgbClr val="BBE0E3"/>
                                </a:solidFill>
                                <a:ln w="9525">
                                  <a:solidFill>
                                    <a:srgbClr val="00CC00"/>
                                  </a:solidFill>
                                  <a:round/>
                                  <a:headEnd/>
                                  <a:tailEnd/>
                                </a:ln>
                              </wps:spPr>
                              <wps:bodyPr rot="0" vert="horz" wrap="square" lIns="91440" tIns="45720" rIns="91440" bIns="45720" anchor="ctr" anchorCtr="0" upright="1">
                                <a:noAutofit/>
                              </wps:bodyPr>
                            </wps:wsp>
                            <wps:wsp>
                              <wps:cNvPr id="3328" name="Freeform 3131"/>
                              <wps:cNvSpPr>
                                <a:spLocks/>
                              </wps:cNvSpPr>
                              <wps:spPr bwMode="auto">
                                <a:xfrm>
                                  <a:off x="0" y="0"/>
                                  <a:ext cx="1124585" cy="1014730"/>
                                </a:xfrm>
                                <a:custGeom>
                                  <a:avLst/>
                                  <a:gdLst>
                                    <a:gd name="T0" fmla="*/ 5 w 1834"/>
                                    <a:gd name="T1" fmla="*/ 744 h 1569"/>
                                    <a:gd name="T2" fmla="*/ 58 w 1834"/>
                                    <a:gd name="T3" fmla="*/ 605 h 1569"/>
                                    <a:gd name="T4" fmla="*/ 92 w 1834"/>
                                    <a:gd name="T5" fmla="*/ 547 h 1569"/>
                                    <a:gd name="T6" fmla="*/ 164 w 1834"/>
                                    <a:gd name="T7" fmla="*/ 446 h 1569"/>
                                    <a:gd name="T8" fmla="*/ 202 w 1834"/>
                                    <a:gd name="T9" fmla="*/ 389 h 1569"/>
                                    <a:gd name="T10" fmla="*/ 260 w 1834"/>
                                    <a:gd name="T11" fmla="*/ 321 h 1569"/>
                                    <a:gd name="T12" fmla="*/ 409 w 1834"/>
                                    <a:gd name="T13" fmla="*/ 201 h 1569"/>
                                    <a:gd name="T14" fmla="*/ 466 w 1834"/>
                                    <a:gd name="T15" fmla="*/ 153 h 1569"/>
                                    <a:gd name="T16" fmla="*/ 509 w 1834"/>
                                    <a:gd name="T17" fmla="*/ 125 h 1569"/>
                                    <a:gd name="T18" fmla="*/ 533 w 1834"/>
                                    <a:gd name="T19" fmla="*/ 96 h 1569"/>
                                    <a:gd name="T20" fmla="*/ 577 w 1834"/>
                                    <a:gd name="T21" fmla="*/ 72 h 1569"/>
                                    <a:gd name="T22" fmla="*/ 620 w 1834"/>
                                    <a:gd name="T23" fmla="*/ 43 h 1569"/>
                                    <a:gd name="T24" fmla="*/ 802 w 1834"/>
                                    <a:gd name="T25" fmla="*/ 0 h 1569"/>
                                    <a:gd name="T26" fmla="*/ 922 w 1834"/>
                                    <a:gd name="T27" fmla="*/ 5 h 1569"/>
                                    <a:gd name="T28" fmla="*/ 1033 w 1834"/>
                                    <a:gd name="T29" fmla="*/ 33 h 1569"/>
                                    <a:gd name="T30" fmla="*/ 1081 w 1834"/>
                                    <a:gd name="T31" fmla="*/ 48 h 1569"/>
                                    <a:gd name="T32" fmla="*/ 1124 w 1834"/>
                                    <a:gd name="T33" fmla="*/ 62 h 1569"/>
                                    <a:gd name="T34" fmla="*/ 1172 w 1834"/>
                                    <a:gd name="T35" fmla="*/ 53 h 1569"/>
                                    <a:gd name="T36" fmla="*/ 1253 w 1834"/>
                                    <a:gd name="T37" fmla="*/ 81 h 1569"/>
                                    <a:gd name="T38" fmla="*/ 1306 w 1834"/>
                                    <a:gd name="T39" fmla="*/ 91 h 1569"/>
                                    <a:gd name="T40" fmla="*/ 1359 w 1834"/>
                                    <a:gd name="T41" fmla="*/ 110 h 1569"/>
                                    <a:gd name="T42" fmla="*/ 1465 w 1834"/>
                                    <a:gd name="T43" fmla="*/ 158 h 1569"/>
                                    <a:gd name="T44" fmla="*/ 1561 w 1834"/>
                                    <a:gd name="T45" fmla="*/ 187 h 1569"/>
                                    <a:gd name="T46" fmla="*/ 1623 w 1834"/>
                                    <a:gd name="T47" fmla="*/ 211 h 1569"/>
                                    <a:gd name="T48" fmla="*/ 1657 w 1834"/>
                                    <a:gd name="T49" fmla="*/ 230 h 1569"/>
                                    <a:gd name="T50" fmla="*/ 1757 w 1834"/>
                                    <a:gd name="T51" fmla="*/ 288 h 1569"/>
                                    <a:gd name="T52" fmla="*/ 1786 w 1834"/>
                                    <a:gd name="T53" fmla="*/ 331 h 1569"/>
                                    <a:gd name="T54" fmla="*/ 1810 w 1834"/>
                                    <a:gd name="T55" fmla="*/ 389 h 1569"/>
                                    <a:gd name="T56" fmla="*/ 1733 w 1834"/>
                                    <a:gd name="T57" fmla="*/ 854 h 1569"/>
                                    <a:gd name="T58" fmla="*/ 1685 w 1834"/>
                                    <a:gd name="T59" fmla="*/ 950 h 1569"/>
                                    <a:gd name="T60" fmla="*/ 1570 w 1834"/>
                                    <a:gd name="T61" fmla="*/ 1123 h 1569"/>
                                    <a:gd name="T62" fmla="*/ 1479 w 1834"/>
                                    <a:gd name="T63" fmla="*/ 1224 h 1569"/>
                                    <a:gd name="T64" fmla="*/ 1455 w 1834"/>
                                    <a:gd name="T65" fmla="*/ 1253 h 1569"/>
                                    <a:gd name="T66" fmla="*/ 1426 w 1834"/>
                                    <a:gd name="T67" fmla="*/ 1277 h 1569"/>
                                    <a:gd name="T68" fmla="*/ 1397 w 1834"/>
                                    <a:gd name="T69" fmla="*/ 1296 h 1569"/>
                                    <a:gd name="T70" fmla="*/ 1345 w 1834"/>
                                    <a:gd name="T71" fmla="*/ 1334 h 1569"/>
                                    <a:gd name="T72" fmla="*/ 1316 w 1834"/>
                                    <a:gd name="T73" fmla="*/ 1353 h 1569"/>
                                    <a:gd name="T74" fmla="*/ 1249 w 1834"/>
                                    <a:gd name="T75" fmla="*/ 1406 h 1569"/>
                                    <a:gd name="T76" fmla="*/ 1119 w 1834"/>
                                    <a:gd name="T77" fmla="*/ 1488 h 1569"/>
                                    <a:gd name="T78" fmla="*/ 1105 w 1834"/>
                                    <a:gd name="T79" fmla="*/ 1493 h 1569"/>
                                    <a:gd name="T80" fmla="*/ 1090 w 1834"/>
                                    <a:gd name="T81" fmla="*/ 1507 h 1569"/>
                                    <a:gd name="T82" fmla="*/ 1052 w 1834"/>
                                    <a:gd name="T83" fmla="*/ 1517 h 1569"/>
                                    <a:gd name="T84" fmla="*/ 961 w 1834"/>
                                    <a:gd name="T85" fmla="*/ 1550 h 1569"/>
                                    <a:gd name="T86" fmla="*/ 797 w 1834"/>
                                    <a:gd name="T87" fmla="*/ 1569 h 1569"/>
                                    <a:gd name="T88" fmla="*/ 553 w 1834"/>
                                    <a:gd name="T89" fmla="*/ 1517 h 1569"/>
                                    <a:gd name="T90" fmla="*/ 509 w 1834"/>
                                    <a:gd name="T91" fmla="*/ 1497 h 1569"/>
                                    <a:gd name="T92" fmla="*/ 437 w 1834"/>
                                    <a:gd name="T93" fmla="*/ 1464 h 1569"/>
                                    <a:gd name="T94" fmla="*/ 375 w 1834"/>
                                    <a:gd name="T95" fmla="*/ 1425 h 1569"/>
                                    <a:gd name="T96" fmla="*/ 332 w 1834"/>
                                    <a:gd name="T97" fmla="*/ 1392 h 1569"/>
                                    <a:gd name="T98" fmla="*/ 289 w 1834"/>
                                    <a:gd name="T99" fmla="*/ 1358 h 1569"/>
                                    <a:gd name="T100" fmla="*/ 279 w 1834"/>
                                    <a:gd name="T101" fmla="*/ 1339 h 1569"/>
                                    <a:gd name="T102" fmla="*/ 250 w 1834"/>
                                    <a:gd name="T103" fmla="*/ 1329 h 1569"/>
                                    <a:gd name="T104" fmla="*/ 202 w 1834"/>
                                    <a:gd name="T105" fmla="*/ 1286 h 1569"/>
                                    <a:gd name="T106" fmla="*/ 164 w 1834"/>
                                    <a:gd name="T107" fmla="*/ 1238 h 1569"/>
                                    <a:gd name="T108" fmla="*/ 106 w 1834"/>
                                    <a:gd name="T109" fmla="*/ 1137 h 1569"/>
                                    <a:gd name="T110" fmla="*/ 63 w 1834"/>
                                    <a:gd name="T111" fmla="*/ 1037 h 1569"/>
                                    <a:gd name="T112" fmla="*/ 39 w 1834"/>
                                    <a:gd name="T113" fmla="*/ 921 h 1569"/>
                                    <a:gd name="T114" fmla="*/ 25 w 1834"/>
                                    <a:gd name="T115" fmla="*/ 816 h 1569"/>
                                    <a:gd name="T116" fmla="*/ 5 w 1834"/>
                                    <a:gd name="T117" fmla="*/ 744 h 15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1834" h="1569">
                                      <a:moveTo>
                                        <a:pt x="5" y="744"/>
                                      </a:moveTo>
                                      <a:cubicBezTo>
                                        <a:pt x="15" y="695"/>
                                        <a:pt x="28" y="646"/>
                                        <a:pt x="58" y="605"/>
                                      </a:cubicBezTo>
                                      <a:cubicBezTo>
                                        <a:pt x="65" y="583"/>
                                        <a:pt x="76" y="562"/>
                                        <a:pt x="92" y="547"/>
                                      </a:cubicBezTo>
                                      <a:cubicBezTo>
                                        <a:pt x="104" y="515"/>
                                        <a:pt x="137" y="467"/>
                                        <a:pt x="164" y="446"/>
                                      </a:cubicBezTo>
                                      <a:cubicBezTo>
                                        <a:pt x="173" y="422"/>
                                        <a:pt x="191" y="411"/>
                                        <a:pt x="202" y="389"/>
                                      </a:cubicBezTo>
                                      <a:cubicBezTo>
                                        <a:pt x="217" y="359"/>
                                        <a:pt x="239" y="346"/>
                                        <a:pt x="260" y="321"/>
                                      </a:cubicBezTo>
                                      <a:cubicBezTo>
                                        <a:pt x="299" y="274"/>
                                        <a:pt x="352" y="225"/>
                                        <a:pt x="409" y="201"/>
                                      </a:cubicBezTo>
                                      <a:cubicBezTo>
                                        <a:pt x="428" y="182"/>
                                        <a:pt x="441" y="162"/>
                                        <a:pt x="466" y="153"/>
                                      </a:cubicBezTo>
                                      <a:cubicBezTo>
                                        <a:pt x="478" y="136"/>
                                        <a:pt x="489" y="131"/>
                                        <a:pt x="509" y="125"/>
                                      </a:cubicBezTo>
                                      <a:cubicBezTo>
                                        <a:pt x="514" y="120"/>
                                        <a:pt x="527" y="102"/>
                                        <a:pt x="533" y="96"/>
                                      </a:cubicBezTo>
                                      <a:cubicBezTo>
                                        <a:pt x="546" y="83"/>
                                        <a:pt x="563" y="83"/>
                                        <a:pt x="577" y="72"/>
                                      </a:cubicBezTo>
                                      <a:cubicBezTo>
                                        <a:pt x="593" y="58"/>
                                        <a:pt x="599" y="50"/>
                                        <a:pt x="620" y="43"/>
                                      </a:cubicBezTo>
                                      <a:cubicBezTo>
                                        <a:pt x="672" y="6"/>
                                        <a:pt x="741" y="8"/>
                                        <a:pt x="802" y="0"/>
                                      </a:cubicBezTo>
                                      <a:cubicBezTo>
                                        <a:pt x="842" y="2"/>
                                        <a:pt x="882" y="2"/>
                                        <a:pt x="922" y="5"/>
                                      </a:cubicBezTo>
                                      <a:cubicBezTo>
                                        <a:pt x="957" y="7"/>
                                        <a:pt x="998" y="26"/>
                                        <a:pt x="1033" y="33"/>
                                      </a:cubicBezTo>
                                      <a:cubicBezTo>
                                        <a:pt x="1049" y="36"/>
                                        <a:pt x="1066" y="43"/>
                                        <a:pt x="1081" y="48"/>
                                      </a:cubicBezTo>
                                      <a:cubicBezTo>
                                        <a:pt x="1095" y="53"/>
                                        <a:pt x="1124" y="62"/>
                                        <a:pt x="1124" y="62"/>
                                      </a:cubicBezTo>
                                      <a:cubicBezTo>
                                        <a:pt x="1140" y="60"/>
                                        <a:pt x="1156" y="53"/>
                                        <a:pt x="1172" y="53"/>
                                      </a:cubicBezTo>
                                      <a:cubicBezTo>
                                        <a:pt x="1202" y="53"/>
                                        <a:pt x="1227" y="71"/>
                                        <a:pt x="1253" y="81"/>
                                      </a:cubicBezTo>
                                      <a:cubicBezTo>
                                        <a:pt x="1259" y="83"/>
                                        <a:pt x="1302" y="90"/>
                                        <a:pt x="1306" y="91"/>
                                      </a:cubicBezTo>
                                      <a:cubicBezTo>
                                        <a:pt x="1324" y="103"/>
                                        <a:pt x="1340" y="101"/>
                                        <a:pt x="1359" y="110"/>
                                      </a:cubicBezTo>
                                      <a:cubicBezTo>
                                        <a:pt x="1395" y="126"/>
                                        <a:pt x="1429" y="144"/>
                                        <a:pt x="1465" y="158"/>
                                      </a:cubicBezTo>
                                      <a:cubicBezTo>
                                        <a:pt x="1496" y="170"/>
                                        <a:pt x="1529" y="176"/>
                                        <a:pt x="1561" y="187"/>
                                      </a:cubicBezTo>
                                      <a:cubicBezTo>
                                        <a:pt x="1580" y="200"/>
                                        <a:pt x="1601" y="203"/>
                                        <a:pt x="1623" y="211"/>
                                      </a:cubicBezTo>
                                      <a:cubicBezTo>
                                        <a:pt x="1644" y="218"/>
                                        <a:pt x="1638" y="222"/>
                                        <a:pt x="1657" y="230"/>
                                      </a:cubicBezTo>
                                      <a:cubicBezTo>
                                        <a:pt x="1694" y="246"/>
                                        <a:pt x="1729" y="258"/>
                                        <a:pt x="1757" y="288"/>
                                      </a:cubicBezTo>
                                      <a:cubicBezTo>
                                        <a:pt x="1764" y="307"/>
                                        <a:pt x="1772" y="317"/>
                                        <a:pt x="1786" y="331"/>
                                      </a:cubicBezTo>
                                      <a:cubicBezTo>
                                        <a:pt x="1793" y="353"/>
                                        <a:pt x="1799" y="370"/>
                                        <a:pt x="1810" y="389"/>
                                      </a:cubicBezTo>
                                      <a:cubicBezTo>
                                        <a:pt x="1834" y="521"/>
                                        <a:pt x="1809" y="733"/>
                                        <a:pt x="1733" y="854"/>
                                      </a:cubicBezTo>
                                      <a:cubicBezTo>
                                        <a:pt x="1723" y="890"/>
                                        <a:pt x="1706" y="920"/>
                                        <a:pt x="1685" y="950"/>
                                      </a:cubicBezTo>
                                      <a:cubicBezTo>
                                        <a:pt x="1674" y="1003"/>
                                        <a:pt x="1609" y="1087"/>
                                        <a:pt x="1570" y="1123"/>
                                      </a:cubicBezTo>
                                      <a:cubicBezTo>
                                        <a:pt x="1555" y="1162"/>
                                        <a:pt x="1511" y="1197"/>
                                        <a:pt x="1479" y="1224"/>
                                      </a:cubicBezTo>
                                      <a:cubicBezTo>
                                        <a:pt x="1426" y="1269"/>
                                        <a:pt x="1500" y="1208"/>
                                        <a:pt x="1455" y="1253"/>
                                      </a:cubicBezTo>
                                      <a:cubicBezTo>
                                        <a:pt x="1446" y="1262"/>
                                        <a:pt x="1436" y="1269"/>
                                        <a:pt x="1426" y="1277"/>
                                      </a:cubicBezTo>
                                      <a:cubicBezTo>
                                        <a:pt x="1417" y="1284"/>
                                        <a:pt x="1397" y="1296"/>
                                        <a:pt x="1397" y="1296"/>
                                      </a:cubicBezTo>
                                      <a:cubicBezTo>
                                        <a:pt x="1383" y="1317"/>
                                        <a:pt x="1365" y="1323"/>
                                        <a:pt x="1345" y="1334"/>
                                      </a:cubicBezTo>
                                      <a:cubicBezTo>
                                        <a:pt x="1335" y="1340"/>
                                        <a:pt x="1316" y="1353"/>
                                        <a:pt x="1316" y="1353"/>
                                      </a:cubicBezTo>
                                      <a:cubicBezTo>
                                        <a:pt x="1299" y="1379"/>
                                        <a:pt x="1270" y="1385"/>
                                        <a:pt x="1249" y="1406"/>
                                      </a:cubicBezTo>
                                      <a:cubicBezTo>
                                        <a:pt x="1218" y="1437"/>
                                        <a:pt x="1160" y="1481"/>
                                        <a:pt x="1119" y="1488"/>
                                      </a:cubicBezTo>
                                      <a:cubicBezTo>
                                        <a:pt x="1114" y="1490"/>
                                        <a:pt x="1109" y="1490"/>
                                        <a:pt x="1105" y="1493"/>
                                      </a:cubicBezTo>
                                      <a:cubicBezTo>
                                        <a:pt x="1099" y="1497"/>
                                        <a:pt x="1096" y="1504"/>
                                        <a:pt x="1090" y="1507"/>
                                      </a:cubicBezTo>
                                      <a:cubicBezTo>
                                        <a:pt x="1078" y="1513"/>
                                        <a:pt x="1064" y="1511"/>
                                        <a:pt x="1052" y="1517"/>
                                      </a:cubicBezTo>
                                      <a:cubicBezTo>
                                        <a:pt x="1021" y="1532"/>
                                        <a:pt x="995" y="1545"/>
                                        <a:pt x="961" y="1550"/>
                                      </a:cubicBezTo>
                                      <a:cubicBezTo>
                                        <a:pt x="907" y="1568"/>
                                        <a:pt x="855" y="1567"/>
                                        <a:pt x="797" y="1569"/>
                                      </a:cubicBezTo>
                                      <a:cubicBezTo>
                                        <a:pt x="711" y="1562"/>
                                        <a:pt x="634" y="1540"/>
                                        <a:pt x="553" y="1517"/>
                                      </a:cubicBezTo>
                                      <a:cubicBezTo>
                                        <a:pt x="540" y="1508"/>
                                        <a:pt x="509" y="1497"/>
                                        <a:pt x="509" y="1497"/>
                                      </a:cubicBezTo>
                                      <a:cubicBezTo>
                                        <a:pt x="490" y="1478"/>
                                        <a:pt x="463" y="1471"/>
                                        <a:pt x="437" y="1464"/>
                                      </a:cubicBezTo>
                                      <a:cubicBezTo>
                                        <a:pt x="420" y="1446"/>
                                        <a:pt x="398" y="1433"/>
                                        <a:pt x="375" y="1425"/>
                                      </a:cubicBezTo>
                                      <a:cubicBezTo>
                                        <a:pt x="362" y="1407"/>
                                        <a:pt x="352" y="1401"/>
                                        <a:pt x="332" y="1392"/>
                                      </a:cubicBezTo>
                                      <a:cubicBezTo>
                                        <a:pt x="318" y="1378"/>
                                        <a:pt x="305" y="1369"/>
                                        <a:pt x="289" y="1358"/>
                                      </a:cubicBezTo>
                                      <a:cubicBezTo>
                                        <a:pt x="286" y="1352"/>
                                        <a:pt x="285" y="1343"/>
                                        <a:pt x="279" y="1339"/>
                                      </a:cubicBezTo>
                                      <a:cubicBezTo>
                                        <a:pt x="271" y="1333"/>
                                        <a:pt x="250" y="1329"/>
                                        <a:pt x="250" y="1329"/>
                                      </a:cubicBezTo>
                                      <a:cubicBezTo>
                                        <a:pt x="233" y="1312"/>
                                        <a:pt x="223" y="1297"/>
                                        <a:pt x="202" y="1286"/>
                                      </a:cubicBezTo>
                                      <a:cubicBezTo>
                                        <a:pt x="197" y="1272"/>
                                        <a:pt x="177" y="1247"/>
                                        <a:pt x="164" y="1238"/>
                                      </a:cubicBezTo>
                                      <a:cubicBezTo>
                                        <a:pt x="152" y="1204"/>
                                        <a:pt x="126" y="1167"/>
                                        <a:pt x="106" y="1137"/>
                                      </a:cubicBezTo>
                                      <a:cubicBezTo>
                                        <a:pt x="86" y="1107"/>
                                        <a:pt x="84" y="1067"/>
                                        <a:pt x="63" y="1037"/>
                                      </a:cubicBezTo>
                                      <a:cubicBezTo>
                                        <a:pt x="54" y="999"/>
                                        <a:pt x="44" y="960"/>
                                        <a:pt x="39" y="921"/>
                                      </a:cubicBezTo>
                                      <a:cubicBezTo>
                                        <a:pt x="36" y="901"/>
                                        <a:pt x="29" y="828"/>
                                        <a:pt x="25" y="816"/>
                                      </a:cubicBezTo>
                                      <a:cubicBezTo>
                                        <a:pt x="18" y="797"/>
                                        <a:pt x="0" y="763"/>
                                        <a:pt x="5" y="744"/>
                                      </a:cubicBezTo>
                                      <a:close/>
                                    </a:path>
                                  </a:pathLst>
                                </a:custGeom>
                                <a:noFill/>
                                <a:ln w="57150" cap="flat" cmpd="sng">
                                  <a:solidFill>
                                    <a:srgbClr val="969696"/>
                                  </a:solidFill>
                                  <a:prstDash val="solid"/>
                                  <a:round/>
                                  <a:headEnd type="none" w="med" len="med"/>
                                  <a:tailEnd type="none" w="med" len="me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3110" o:spid="_x0000_s1083" editas="canvas" style="position:absolute;left:0;text-align:left;margin-left:13.05pt;margin-top:0;width:88.55pt;height:79.9pt;z-index:-251662848;mso-position-vertical:top;mso-position-vertical-relative:line" coordsize="11245,10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">
                      <v:shape id="_x0000_s1084" type="#_x0000_t75" style="position:absolute;width:11245;height:10147;visibility:visible;mso-wrap-style:square">
                        <v:fill o:detectmouseclick="t"/>
                        <v:path o:connecttype="none"/>
                      </v:shape>
                      <v:shape id="Text Box 3112" o:spid="_x0000_s1085" type="#_x0000_t202" style="position:absolute;left:3311;top:3698;width:1411;height:2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lGxMAA&#10;AADdAAAADwAAAGRycy9kb3ducmV2LnhtbERPy4rCMBTdD/gP4QruxlQFkWoUFYRx5fhAcHdprk2x&#10;uSlJpta/nywEl4fzXqw6W4uWfKgcKxgNMxDEhdMVlwou5933DESIyBprx6TgRQFWy97XAnPtnnyk&#10;9hRLkUI45KjAxNjkUobCkMUwdA1x4u7OW4wJ+lJqj88Ubms5zrKptFhxajDY0NZQ8Tj9WQWPsb/e&#10;LufAs3ZneFPqmzz87pUa9Lv1HESkLn7Eb/ePVjCZZGluepOe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LlGxMAAAADdAAAADwAAAAAAAAAAAAAAAACYAgAAZHJzL2Rvd25y&#10;ZXYueG1sUEsFBgAAAAAEAAQA9QAAAIUDAAAAAA==&#10;" filled="f" fillcolor="#bbe0e3" stroked="f">
                        <v:textbox inset=".97747mm,.48872mm,.97747mm,.48872mm">
                          <w:txbxContent>
                            <w:p w:rsidR="009C003E" w:rsidRPr="006C4687" w:rsidRDefault="009C003E" w:rsidP="00855683">
                              <w:pPr>
                                <w:autoSpaceDE w:val="0"/>
                                <w:autoSpaceDN w:val="0"/>
                                <w:adjustRightInd w:val="0"/>
                                <w:rPr>
                                  <w:i/>
                                  <w:iCs/>
                                  <w:color w:val="000000"/>
                                  <w:sz w:val="24"/>
                                  <w:szCs w:val="64"/>
                                </w:rPr>
                              </w:pPr>
                              <w:r w:rsidRPr="006C4687">
                                <w:rPr>
                                  <w:i/>
                                  <w:iCs/>
                                  <w:color w:val="000000"/>
                                  <w:sz w:val="24"/>
                                  <w:szCs w:val="64"/>
                                </w:rPr>
                                <w:t>v</w:t>
                              </w:r>
                            </w:p>
                          </w:txbxContent>
                        </v:textbox>
                      </v:shape>
                      <v:shape id="Text Box 3113" o:spid="_x0000_s1086" type="#_x0000_t202" style="position:absolute;left:6008;top:4475;width:1496;height:2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jX8UA&#10;AADdAAAADwAAAGRycy9kb3ducmV2LnhtbESPT2sCMRTE70K/Q3gFb5qtQtF1s2ILgj21/kHw9tg8&#10;N4ublyVJ1+23bwoFj8PM/IYp1oNtRU8+NI4VvEwzEMSV0w3XCk7H7WQBIkRkja1jUvBDAdbl06jA&#10;XLs776k/xFokCIccFZgYu1zKUBmyGKauI07e1XmLMUlfS+3xnuC2lbMse5UWG04LBjt6N1TdDt9W&#10;wW3mz5fTMfCi3xp+q/VFfn59KDV+HjYrEJGG+Aj/t3dawXyeLeHvTXo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9eNfxQAAAN0AAAAPAAAAAAAAAAAAAAAAAJgCAABkcnMv&#10;ZG93bnJldi54bWxQSwUGAAAAAAQABAD1AAAAigMAAAAA&#10;" filled="f" fillcolor="#bbe0e3" stroked="f">
                        <v:textbox inset=".97747mm,.48872mm,.97747mm,.48872mm">
                          <w:txbxContent>
                            <w:p w:rsidR="009C003E" w:rsidRPr="006C4687" w:rsidRDefault="009C003E" w:rsidP="00855683">
                              <w:pPr>
                                <w:autoSpaceDE w:val="0"/>
                                <w:autoSpaceDN w:val="0"/>
                                <w:adjustRightInd w:val="0"/>
                                <w:rPr>
                                  <w:i/>
                                  <w:iCs/>
                                  <w:color w:val="000000"/>
                                  <w:sz w:val="24"/>
                                  <w:szCs w:val="64"/>
                                </w:rPr>
                              </w:pPr>
                              <w:r w:rsidRPr="006C4687">
                                <w:rPr>
                                  <w:i/>
                                  <w:iCs/>
                                  <w:color w:val="000000"/>
                                  <w:sz w:val="24"/>
                                  <w:szCs w:val="64"/>
                                </w:rPr>
                                <w:t>u</w:t>
                              </w:r>
                            </w:p>
                          </w:txbxContent>
                        </v:textbox>
                      </v:shape>
                      <v:shape id="Text Box 3114" o:spid="_x0000_s1087" type="#_x0000_t202" style="position:absolute;left:8927;top:1613;width:1761;height:2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bcH8IA&#10;AADdAAAADwAAAGRycy9kb3ducmV2LnhtbERPz2vCMBS+D/Y/hCfsNlMtSOmMogNhO7lVGXh7NM+m&#10;2LyUJGvrf78chB0/vt/r7WQ7MZAPrWMFi3kGgrh2uuVGwfl0eC1AhIissXNMCu4UYLt5flpjqd3I&#10;3zRUsREphEOJCkyMfSllqA1ZDHPXEyfu6rzFmKBvpPY4pnDbyWWWraTFllODwZ7eDdW36tcquC39&#10;z+V8ClwMB8P7Rl/k8etTqZfZtHsDEWmK/+KH+0MryPNF2p/epCc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FtwfwgAAAN0AAAAPAAAAAAAAAAAAAAAAAJgCAABkcnMvZG93&#10;bnJldi54bWxQSwUGAAAAAAQABAD1AAAAhwMAAAAA&#10;" filled="f" fillcolor="#bbe0e3" stroked="f">
                        <v:textbox inset=".97747mm,.48872mm,.97747mm,.48872mm">
                          <w:txbxContent>
                            <w:p w:rsidR="009C003E" w:rsidRPr="006C4687" w:rsidRDefault="009C003E" w:rsidP="00855683">
                              <w:pPr>
                                <w:autoSpaceDE w:val="0"/>
                                <w:autoSpaceDN w:val="0"/>
                                <w:adjustRightInd w:val="0"/>
                                <w:rPr>
                                  <w:i/>
                                  <w:iCs/>
                                  <w:color w:val="000000"/>
                                  <w:sz w:val="24"/>
                                  <w:szCs w:val="64"/>
                                </w:rPr>
                              </w:pPr>
                              <w:r w:rsidRPr="006C4687">
                                <w:rPr>
                                  <w:i/>
                                  <w:iCs/>
                                  <w:color w:val="000000"/>
                                  <w:sz w:val="24"/>
                                  <w:szCs w:val="64"/>
                                </w:rPr>
                                <w:t>w</w:t>
                              </w:r>
                            </w:p>
                          </w:txbxContent>
                        </v:textbox>
                      </v:shape>
                      <v:shape id="Freeform 3115" o:spid="_x0000_s1088" style="position:absolute;left:2163;top:129;width:6053;height:8093;rotation:2072233fd;visibility:visible;mso-wrap-style:square;v-text-anchor:top" coordsize="987,1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a0NMcA&#10;AADdAAAADwAAAGRycy9kb3ducmV2LnhtbESPQWvCQBSE74L/YXmCN92otKapq6gQsNVSmpaen9nX&#10;JJh9G7Krxn/vFgo9DjPzDbNYdaYWF2pdZVnBZByBIM6trrhQ8PWZjmIQziNrrC2Tghs5WC37vQUm&#10;2l75gy6ZL0SAsEtQQel9k0jp8pIMurFtiIP3Y1uDPsi2kLrFa4CbWk6j6FEarDgslNjQtqT8lJ2N&#10;gjS9HTev7pi/vRy+0+xh/hTv37VSw0G3fgbhqfP/4b/2TiuYzSZT+H0Tno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tDTHAAAA3QAAAA8AAAAAAAAAAAAAAAAAmAIAAGRy&#10;cy9kb3ducmV2LnhtbFBLBQYAAAAABAAEAPUAAACMAwAAAAA=&#10;" path="m723,747l939,,51,270,,1245r987,75l723,747xe" filled="f" fillcolor="#bbe0e3">
                        <v:path arrowok="t" o:connecttype="custom" o:connectlocs="443375,458002;575835,0;31275,165543;0,763336;605271,809320;443375,458002" o:connectangles="0,0,0,0,0,0"/>
                      </v:shape>
                      <v:line id="Line 3116" o:spid="_x0000_s1089" style="position:absolute;rotation:2072233fd;visibility:visible;mso-wrap-style:square" from="3177,1061" to="5254,3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11EcMAAADdAAAADwAAAGRycy9kb3ducmV2LnhtbESPQYvCMBSE78L+h/CEvWlaC+JWo8iK&#10;y4ondS/eHs2zKTYvpYm1/vuNIHgcZuYbZrHqbS06an3lWEE6TkAQF05XXCr4O21HMxA+IGusHZOC&#10;B3lYLT8GC8y1u/OBumMoRYSwz1GBCaHJpfSFIYt+7Bri6F1cazFE2ZZSt3iPcFvLSZJMpcWK44LB&#10;hr4NFdfjzSrgdXJO96Q3Jn18FbsOJ5sr/ij1OezXcxCB+vAOv9q/WkGWpRk838QnI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w9dRHDAAAA3QAAAA8AAAAAAAAAAAAA&#10;AAAAoQIAAGRycy9kb3ducmV2LnhtbFBLBQYAAAAABAAEAPkAAACRAwAAAAA=&#10;"/>
                      <v:line id="Line 3117" o:spid="_x0000_s1090" style="position:absolute;rotation:2072233fd;flip:x y;visibility:visible;mso-wrap-style:square" from="4187,4806" to="6265,48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lOJ8UAAADdAAAADwAAAGRycy9kb3ducmV2LnhtbESPQWvCQBSE70L/w/IKveluVESiq4gi&#10;9FAKVVGPj+wzSZt9G7JrjP/eLQgeh5n5hpkvO1uJlhpfOtaQDBQI4syZknMNh/22PwXhA7LByjFp&#10;uJOH5eKtN8fUuBv/ULsLuYgQ9ilqKEKoUyl9VpBFP3A1cfQurrEYomxyaRq8Rbit5FCpibRYclwo&#10;sKZ1Qdnf7mo1qON5c/+2mTutpr/Dr32pjkl70PrjvVvNQATqwiv8bH8aDaNRMob/N/EJ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wlOJ8UAAADdAAAADwAAAAAAAAAA&#10;AAAAAAChAgAAZHJzL2Rvd25yZXYueG1sUEsFBgAAAAAEAAQA+QAAAJMDAAAAAA==&#10;"/>
                      <v:line id="Line 3118" o:spid="_x0000_s1091" style="position:absolute;rotation:-2072233fd;flip:x;visibility:visible;mso-wrap-style:square" from="5292,932" to="8694,5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dGl8cAAADdAAAADwAAAGRycy9kb3ducmV2LnhtbESPQWvCQBSE70L/w/IKvUjdWImE1FVE&#10;EFvQg1Hw+pp9TYLZtyG7jbG/3hUEj8PMfMPMFr2pRUetqywrGI8iEMS51RUXCo6H9XsCwnlkjbVl&#10;UnAlB4v5y2CGqbYX3lOX+UIECLsUFZTeN6mULi/JoBvZhjh4v7Y16INsC6lbvAS4qeVHFE2lwYrD&#10;QokNrUrKz9mfUZCddtvN8D85dZuDiddxcv3+OWdKvb32y08Qnnr/DD/aX1rBZDKO4f4mPAE5v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10aXxwAAAN0AAAAPAAAAAAAA&#10;AAAAAAAAAKECAABkcnMvZG93bnJldi54bWxQSwUGAAAAAAQABAD5AAAAlQMAAAAA&#10;"/>
                      <v:line id="Line 3119" o:spid="_x0000_s1092" style="position:absolute;rotation:-2072233fd;flip:y;visibility:visible;mso-wrap-style:square" from="1361,3408" to="3696,6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XY4McAAADdAAAADwAAAGRycy9kb3ducmV2LnhtbESPQWvCQBSE74L/YXlCL6IbK0qIriIF&#10;sQU9NApen9lnEsy+DdltjP31XUHocZiZb5jlujOVaKlxpWUFk3EEgjizuuRcwem4HcUgnEfWWFkm&#10;BQ9ysF71e0tMtL3zN7Wpz0WAsEtQQeF9nUjpsoIMurGtiYN3tY1BH2STS93gPcBNJd+jaC4NlhwW&#10;Cqzpo6Dslv4YBen5sN8Nf+Nzuzua2XYWP74ut1Spt0G3WYDw1Pn/8Kv9qRVMp5M5PN+EJyB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BdjgxwAAAN0AAAAPAAAAAAAA&#10;AAAAAAAAAKECAABkcnMvZG93bnJldi54bWxQSwUGAAAAAAQABAD5AAAAlQMAAAAA&#10;"/>
                      <v:line id="Line 3120" o:spid="_x0000_s1093" style="position:absolute;rotation:2072233fd;visibility:visible;mso-wrap-style:square" from="3144,4941" to="6842,8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ZzEsUAAADdAAAADwAAAGRycy9kb3ducmV2LnhtbESPzWrDMBCE74W8g9hAbo3sBNrGjWxC&#10;QkJLT017yW2xtpaJtTKW4p+3jwqFHoeZ+YbZFqNtRE+drx0rSJcJCOLS6ZorBd9fx8cXED4ga2wc&#10;k4KJPBT57GGLmXYDf1J/DpWIEPYZKjAhtJmUvjRk0S9dSxy9H9dZDFF2ldQdDhFuG7lKkidpsea4&#10;YLClvaHyer5ZBbxLLukH6YNJp0353uPqcMWTUov5uHsFEWgM/+G/9ptWsF6nz/D7Jj4Bm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ZzEsUAAADdAAAADwAAAAAAAAAA&#10;AAAAAAChAgAAZHJzL2Rvd25yZXYueG1sUEsFBgAAAAAEAAQA+QAAAJMDAAAAAA==&#10;"/>
                      <v:shape id="Freeform 3121" o:spid="_x0000_s1094" style="position:absolute;left:944;top:2705;width:4961;height:1581;visibility:visible;mso-wrap-style:square;v-text-anchor:top" coordsize="809,2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Rb/8MA&#10;AADdAAAADwAAAGRycy9kb3ducmV2LnhtbERPz2vCMBS+C/4P4Q1209QVx6hG0UHZwIO0E/H41rw1&#10;Zc1LaTJb/3tzEHb8+H6vt6NtxZV63zhWsJgnIIgrpxuuFZy+8tkbCB+QNbaOScGNPGw308kaM+0G&#10;LuhahlrEEPYZKjAhdJmUvjJk0c9dRxy5H9dbDBH2tdQ9DjHctvIlSV6lxYZjg8GO3g1Vv+WfVfB9&#10;GD7Mrsjz4pg2+zI9X8qlc0o9P427FYhAY/gXP9yfWkGaLuLc+CY+Ab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Rb/8MAAADdAAAADwAAAAAAAAAAAAAAAACYAgAAZHJzL2Rv&#10;d25yZXYueG1sUEsFBgAAAAAEAAQA9QAAAIgDAAAAAA==&#10;" path="m809,258l704,193,542,118,268,31,,e" filled="f" strokecolor="#0c0">
                        <v:path arrowok="t" o:connecttype="custom" o:connectlocs="496040,158151;431659,118307;332328,72333;164325,19003;0,0" o:connectangles="0,0,0,0,0"/>
                      </v:shape>
                      <v:shape id="Freeform 3122" o:spid="_x0000_s1095" style="position:absolute;left:6020;top:3857;width:4993;height:458;visibility:visible;mso-wrap-style:square;v-text-anchor:top" coordsize="8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CF8YA&#10;AADdAAAADwAAAGRycy9kb3ducmV2LnhtbESPT2sCMRTE7wW/Q3iCl6JZFaquRpFCSy8t+AfPj81z&#10;s7h5WZPorv30TaHQ4zAzv2FWm87W4k4+VI4VjEcZCOLC6YpLBcfD23AOIkRkjbVjUvCgAJt172mF&#10;uXYt7+i+j6VIEA45KjAxNrmUoTBkMYxcQ5y8s/MWY5K+lNpjm+C2lpMse5EWK04LBht6NVRc9jer&#10;YP71XvnZVX932cO0J8/P5vJ5U2rQ77ZLEJG6+B/+a39oBdPpeAG/b9IT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hCF8YAAADdAAAADwAAAAAAAAAAAAAAAACYAgAAZHJz&#10;L2Rvd25yZXYueG1sUEsFBgAAAAAEAAQA9QAAAIsDAAAAAA==&#10;" path="m,75l278,,814,38e" filled="f" strokecolor="#0c0">
                        <v:path arrowok="t" o:connecttype="custom" o:connectlocs="0,45800;170517,0;499284,23205" o:connectangles="0,0,0"/>
                      </v:shape>
                      <v:shape id="Freeform 3123" o:spid="_x0000_s1096" style="position:absolute;left:5684;top:4298;width:736;height:4971;visibility:visible;mso-wrap-style:square;v-text-anchor:top" coordsize="12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zU2sAA&#10;AADdAAAADwAAAGRycy9kb3ducmV2LnhtbERPTUvDQBC9C/6HZQRvdmMjUmK3RQTBSw9Gi9chO82m&#10;3Z0N2bGN/945CB4f73u9nVM0Z5rKkNnB/aICQ9xlP3Dv4PPj9W4Fpgiyx5iZHPxQge3m+mqNjc8X&#10;fqdzK73REC4NOggiY2Nt6QIlLIs8Eit3yFNCUTj11k940fAU7bKqHm3CgbUh4EgvgbpT+50c1F/t&#10;0Sd82MV9FY9tHWRFO3Hu9mZ+fgIjNMu/+M/95tVXL3W/vtEnYD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BzU2sAAAADdAAAADwAAAAAAAAAAAAAAAACYAgAAZHJzL2Rvd25y&#10;ZXYueG1sUEsFBgAAAAAEAAQA9QAAAIUDAAAAAA==&#10;" path="m50,l,132,22,571r98,240e" filled="f" strokecolor="#0c0">
                        <v:path arrowok="t" o:connecttype="custom" o:connectlocs="30646,0;0,80904;13484,349972;73551,497070" o:connectangles="0,0,0,0"/>
                      </v:shape>
                      <v:oval id="Oval 3124" o:spid="_x0000_s1097" style="position:absolute;left:9547;top:2071;width:165;height:167;rotation:207223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f+cYA&#10;AADdAAAADwAAAGRycy9kb3ducmV2LnhtbESPS2vDMBCE74X8B7GB3ho5D0xxooRQEmgvpVV7SG6L&#10;tX4Qa+VKauz++6hQ6HGYmW+YzW60nbiSD61jBfNZBoK4dKblWsHnx/HhEUSIyAY7x6TghwLstpO7&#10;DRbGDfxOVx1rkSAcClTQxNgXUoayIYth5nri5FXOW4xJ+loaj0OC204usiyXFltOCw329NRQedHf&#10;VkH+SlqfhoNfnav8Uuqv+qWq3pS6n477NYhIY/wP/7WfjYLlcjGH3zfpCcjt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3f+cYAAADdAAAADwAAAAAAAAAAAAAAAACYAgAAZHJz&#10;L2Rvd25yZXYueG1sUEsFBgAAAAAEAAQA9QAAAIsDAAAAAA==&#10;" fillcolor="#bbe0e3"/>
                      <v:oval id="Oval 3125" o:spid="_x0000_s1098" style="position:absolute;left:4023;top:650;width:164;height:166;rotation:207223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9BjsYA&#10;AADdAAAADwAAAGRycy9kb3ducmV2LnhtbESPT0sDMRTE74LfITzBm826LUtZmxYRhXqRmnrQ22Pz&#10;9g/dvKxJ2l2/fVMQehxm5jfMajPZXpzIh86xgsdZBoK4cqbjRsHX/u1hCSJEZIO9Y1LwRwE269ub&#10;FZbGjfxJJx0bkSAcSlTQxjiUUoaqJYth5gbi5NXOW4xJ+kYaj2OC217mWVZIix2nhRYHemmpOuij&#10;VVB8kNbf46tf/NTFodK/zXtd75S6v5uen0BEmuI1/N/eGgXzeZ7D5U16AnJ9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9BjsYAAADdAAAADwAAAAAAAAAAAAAAAACYAgAAZHJz&#10;L2Rvd25yZXYueG1sUEsFBgAAAAAEAAQA9QAAAIsDAAAAAA==&#10;" fillcolor="#bbe0e3"/>
                      <v:oval id="Oval 3126" o:spid="_x0000_s1099" style="position:absolute;left:4261;top:4193;width:167;height:167;rotation:207223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PkFcYA&#10;AADdAAAADwAAAGRycy9kb3ducmV2LnhtbESPT0sDMRTE70K/Q3gFbzZrV5ayNi1SFPQimvZQb4/N&#10;2z9087JNYnf99kYQehxm5jfMejvZXlzIh86xgvtFBoK4cqbjRsFh/3K3AhEissHeMSn4oQDbzexm&#10;jaVxI3/SRcdGJAiHEhW0MQ6llKFqyWJYuIE4ebXzFmOSvpHG45jgtpfLLCukxY7TQosD7VqqTvrb&#10;KijeSevj+OwfvuriVOlz81bXH0rdzqenRxCRpngN/7dfjYI8X+bw9yY9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PkFcYAAADdAAAADwAAAAAAAAAAAAAAAACYAgAAZHJz&#10;L2Rvd25yZXYueG1sUEsFBgAAAAAEAAQA9QAAAIsDAAAAAA==&#10;" fillcolor="#bbe0e3"/>
                      <v:oval id="Oval 3127" o:spid="_x0000_s1100" style="position:absolute;left:6032;top:5291;width:167;height:165;rotation:207223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p8YcYA&#10;AADdAAAADwAAAGRycy9kb3ducmV2LnhtbESPS2vDMBCE74X+B7GB3ho5D0xxooRQGmgupVV7SG6L&#10;tX4Qa+VKSuz8+6pQ6HGYmW+Y9Xa0nbiSD61jBbNpBoK4dKblWsHX5/7xCUSIyAY7x6TgRgG2m/u7&#10;NRbGDfxBVx1rkSAcClTQxNgXUoayIYth6nri5FXOW4xJ+loaj0OC207OsyyXFltOCw329NxQedYX&#10;qyB/I62Pw4tfnqr8XOrv+lBV70o9TMbdCkSkMf6H/9qvRsFiMV/C75v0BO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p8YcYAAADdAAAADwAAAAAAAAAAAAAAAACYAgAAZHJz&#10;L2Rvd25yZXYueG1sUEsFBgAAAAAEAAQA9QAAAIsDAAAAAA==&#10;" fillcolor="#bbe0e3"/>
                      <v:oval id="Oval 3128" o:spid="_x0000_s1101" style="position:absolute;left:5561;top:9098;width:164;height:166;rotation:207223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bZ+scA&#10;AADdAAAADwAAAGRycy9kb3ducmV2LnhtbESPT0sDMRTE7wW/Q3iCtzZra5eyNi1SFPQiNXqot8fm&#10;7R+6edkmsbt+e1MoeBxm5jfMejvaTpzJh9axgvtZBoK4dKblWsHX58t0BSJEZIOdY1LwSwG2m5vJ&#10;GgvjBv6gs461SBAOBSpoYuwLKUPZkMUwcz1x8irnLcYkfS2NxyHBbSfnWZZLiy2nhQZ72jVUHvWP&#10;VZC/k9aH4dk/fFf5sdSn+q2q9krd3Y5PjyAijfE/fG2/GgWLxXwJlzfpCc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G2frHAAAA3QAAAA8AAAAAAAAAAAAAAAAAmAIAAGRy&#10;cy9kb3ducmV2LnhtbFBLBQYAAAAABAAEAPUAAACMAwAAAAA=&#10;" fillcolor="#bbe0e3"/>
                      <v:oval id="Oval 3129" o:spid="_x0000_s1102" style="position:absolute;left:655;top:5566;width:166;height:167;rotation:207223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RHjcYA&#10;AADdAAAADwAAAGRycy9kb3ducmV2LnhtbESPT0vEMBTE74LfITzBm03dlSLdzRYRBb2IGz24t0fz&#10;+oc2LzWJ2/rtjbCwx2FmfsNsq8WO4kg+9I4V3GY5COLamZ5bBZ8fzzf3IEJENjg6JgW/FKDaXV5s&#10;sTRu5j0ddWxFgnAoUUEX41RKGeqOLIbMTcTJa5y3GJP0rTQe5wS3o1zleSEt9pwWOpzosaN60D9W&#10;QfFGWn/NT/7u0BRDrb/b16Z5V+r6annYgIi0xHP41H4xCtbrVQH/b9ITkL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RHjcYAAADdAAAADwAAAAAAAAAAAAAAAACYAgAAZHJz&#10;L2Rvd25yZXYueG1sUEsFBgAAAAAEAAQA9QAAAIsDAAAAAA==&#10;" fillcolor="#bbe0e3"/>
                      <v:oval id="Oval 3130" o:spid="_x0000_s1103" style="position:absolute;left:5892;top:4224;width:164;height:165;rotation:207223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8JFMcA&#10;AADdAAAADwAAAGRycy9kb3ducmV2LnhtbESP3WrCQBSE74W+w3IKvdNNFWqJrkFK23hRENM+wDF7&#10;TGKyZ0N2m5+37wpCL4eZ+YbZJqNpRE+dqywreF5EIIhzqysuFPx8f8xfQTiPrLGxTAomcpDsHmZb&#10;jLUd+ER95gsRIOxiVFB638ZSurwkg25hW+LgXWxn0AfZFVJ3OAS4aeQyil6kwYrDQoktvZWU19mv&#10;UXCIPk81v5+H/Hpsz1/pdJmuqVTq6XHcb0B4Gv1/+N4+aAWr1XINtzfhCcjd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CRTHAAAA3QAAAA8AAAAAAAAAAAAAAAAAmAIAAGRy&#10;cy9kb3ducmV2LnhtbFBLBQYAAAAABAAEAPUAAACMAwAAAAA=&#10;" fillcolor="#bbe0e3" strokecolor="#0c0"/>
                      <v:shape id="Freeform 3131" o:spid="_x0000_s1104" style="position:absolute;width:11245;height:10147;visibility:visible;mso-wrap-style:square;v-text-anchor:top" coordsize="1834,1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9rnscA&#10;AADdAAAADwAAAGRycy9kb3ducmV2LnhtbESPTW/CMAyG75P4D5GRdhspFA0oBMSY0HYcHxLazWtM&#10;W9E4XZNB+ffzYdKO1uv38ePFqnO1ulIbKs8GhoMEFHHubcWFgeNh+zQFFSKyxdozGbhTgNWy97DA&#10;zPob7+i6j4USCIcMDZQxNpnWIS/JYRj4hliys28dRhnbQtsWbwJ3tR4lybN2WLFcKLGhTUn5Zf/j&#10;RGP28fl9H0667dfL5oSvYx6/7VJjHvvdeg4qUhf/l//a79ZAmo5EV74RBO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va57HAAAA3QAAAA8AAAAAAAAAAAAAAAAAmAIAAGRy&#10;cy9kb3ducmV2LnhtbFBLBQYAAAAABAAEAPUAAACMAwAAAAA=&#10;" path="m5,744c15,695,28,646,58,605v7,-22,18,-43,34,-58c104,515,137,467,164,446v9,-24,27,-35,38,-57c217,359,239,346,260,321v39,-47,92,-96,149,-120c428,182,441,162,466,153v12,-17,23,-22,43,-28c514,120,527,102,533,96,546,83,563,83,577,72,593,58,599,50,620,43,672,6,741,8,802,v40,2,80,2,120,5c957,7,998,26,1033,33v16,3,33,10,48,15c1095,53,1124,62,1124,62v16,-2,32,-9,48,-9c1202,53,1227,71,1253,81v6,2,49,9,53,10c1324,103,1340,101,1359,110v36,16,70,34,106,48c1496,170,1529,176,1561,187v19,13,40,16,62,24c1644,218,1638,222,1657,230v37,16,72,28,100,58c1764,307,1772,317,1786,331v7,22,13,39,24,58c1834,521,1809,733,1733,854v-10,36,-27,66,-48,96c1674,1003,1609,1087,1570,1123v-15,39,-59,74,-91,101c1426,1269,1500,1208,1455,1253v-9,9,-19,16,-29,24c1417,1284,1397,1296,1397,1296v-14,21,-32,27,-52,38c1335,1340,1316,1353,1316,1353v-17,26,-46,32,-67,53c1218,1437,1160,1481,1119,1488v-5,2,-10,2,-14,5c1099,1497,1096,1504,1090,1507v-12,6,-26,4,-38,10c1021,1532,995,1545,961,1550v-54,18,-106,17,-164,19c711,1562,634,1540,553,1517v-13,-9,-44,-20,-44,-20c490,1478,463,1471,437,1464v-17,-18,-39,-31,-62,-39c362,1407,352,1401,332,1392v-14,-14,-27,-23,-43,-34c286,1352,285,1343,279,1339v-8,-6,-29,-10,-29,-10c233,1312,223,1297,202,1286v-5,-14,-25,-39,-38,-48c152,1204,126,1167,106,1137,86,1107,84,1067,63,1037,54,999,44,960,39,921,36,901,29,828,25,816,18,797,,763,5,744xe" filled="f" fillcolor="#bbe0e3" strokecolor="#969696" strokeweight="4.5pt">
                        <v:path arrowok="t" o:connecttype="custom" o:connectlocs="3066,481172;35565,391276;56413,353765;100563,288445;123864,251581;159429,207603;250793,129994;285745,98951;312112,80842;326829,62087;353809,46565;380176,27810;491776,0;565358,3234;633422,21342;662855,31043;689222,40098;718655,34277;768323,52386;800822,58853;833321,71141;898319,102184;957185,120940;995203,136461;1016051,148749;1077370,186260;1095152,214070;1109869,251581;1062653,552313;1033220,614400;962704,726285;906904,791606;892187,810361;874405,825883;856622,838171;824737,862747;806954,875035;765871,909312;686156,962344;677572,965578;668374,974632;645073,981100;589273,1002442;488710,1014730;339092,981100;312112,968165;267963,946823;229945,921600;203578,900258;177211,878269;171079,865981;153297,859513;123864,831703;100563,800660;64998,735340;38631,670666;23914,595645;15330,527737;3066,481172" o:connectangles="0,0,0,0,0,0,0,0,0,0,0,0,0,0,0,0,0,0,0,0,0,0,0,0,0,0,0,0,0,0,0,0,0,0,0,0,0,0,0,0,0,0,0,0,0,0,0,0,0,0,0,0,0,0,0,0,0,0,0"/>
                      </v:shape>
                      <w10:wrap type="tight" anchory="line"/>
                      <w10:anchorlock/>
                    </v:group>
                  </w:pict>
                </mc:Fallback>
              </mc:AlternateContent>
            </w:r>
          </w:p>
        </w:tc>
      </w:tr>
      <w:tr w:rsidR="00855683">
        <w:trPr>
          <w:jc w:val="center"/>
        </w:trPr>
        <w:tc>
          <w:tcPr>
            <w:tcW w:w="2389" w:type="dxa"/>
            <w:gridSpan w:val="3"/>
            <w:tcBorders>
              <w:top w:val="nil"/>
              <w:left w:val="nil"/>
              <w:bottom w:val="nil"/>
              <w:right w:val="nil"/>
            </w:tcBorders>
            <w:vAlign w:val="center"/>
          </w:tcPr>
          <w:p w:rsidR="00855683" w:rsidRPr="000577CC" w:rsidRDefault="00935CCA" w:rsidP="00D84778">
            <w:pPr>
              <w:keepNext/>
              <w:keepLines/>
              <w:spacing w:after="200"/>
              <w:jc w:val="center"/>
              <w:rPr>
                <w:sz w:val="16"/>
                <w:szCs w:val="16"/>
              </w:rPr>
            </w:pPr>
            <w:r>
              <w:t>(a)</w:t>
            </w:r>
            <w:r w:rsidR="00D84778">
              <w:t xml:space="preserve"> </w:t>
            </w:r>
            <m:oMath>
              <m:r>
                <m:rPr>
                  <m:scr m:val="script"/>
                </m:rP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e>
              </m:d>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oMath>
            <w:r w:rsidR="00855683">
              <w:t>; initial</w:t>
            </w:r>
            <w:r w:rsidR="00D84778">
              <w:t xml:space="preserve"> </w:t>
            </w:r>
            <m:oMath>
              <m:acc>
                <m:accPr>
                  <m:chr m:val="̃"/>
                  <m:ctrlPr>
                    <w:rPr>
                      <w:rFonts w:ascii="Cambria Math" w:hAnsi="Cambria Math"/>
                      <w:i/>
                    </w:rPr>
                  </m:ctrlPr>
                </m:accPr>
                <m:e>
                  <m:r>
                    <w:rPr>
                      <w:rFonts w:ascii="Cambria Math" w:hAnsi="Cambria Math"/>
                    </w:rPr>
                    <m:t>v</m:t>
                  </m:r>
                </m:e>
              </m:acc>
            </m:oMath>
          </w:p>
        </w:tc>
        <w:tc>
          <w:tcPr>
            <w:tcW w:w="2390" w:type="dxa"/>
            <w:gridSpan w:val="2"/>
            <w:tcBorders>
              <w:top w:val="nil"/>
              <w:left w:val="nil"/>
              <w:bottom w:val="nil"/>
              <w:right w:val="nil"/>
            </w:tcBorders>
            <w:vAlign w:val="center"/>
          </w:tcPr>
          <w:p w:rsidR="00855683" w:rsidRPr="000577CC" w:rsidRDefault="00935CCA" w:rsidP="00D84778">
            <w:pPr>
              <w:spacing w:after="200"/>
              <w:jc w:val="center"/>
              <w:rPr>
                <w:sz w:val="16"/>
                <w:szCs w:val="16"/>
              </w:rPr>
            </w:pPr>
            <w:r>
              <w:t>(b)</w:t>
            </w:r>
            <w:r w:rsidR="00D84778">
              <w:t xml:space="preserve"> </w:t>
            </w:r>
            <m:oMath>
              <m:r>
                <m:rPr>
                  <m:scr m:val="script"/>
                </m:rPr>
                <w:rPr>
                  <w:rFonts w:ascii="Cambria Math" w:hAnsi="Cambria Math"/>
                </w:rPr>
                <m:t>N</m:t>
              </m:r>
              <m:d>
                <m:dPr>
                  <m:ctrlPr>
                    <w:rPr>
                      <w:rFonts w:ascii="Cambria Math" w:hAnsi="Cambria Math"/>
                      <w:i/>
                    </w:rPr>
                  </m:ctrlPr>
                </m:dPr>
                <m:e>
                  <m:r>
                    <w:rPr>
                      <w:rFonts w:ascii="Cambria Math" w:hAnsi="Cambria Math"/>
                    </w:rPr>
                    <m:t>v</m:t>
                  </m:r>
                </m:e>
              </m:d>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oMath>
          </w:p>
        </w:tc>
      </w:tr>
      <w:tr w:rsidR="00855683">
        <w:trPr>
          <w:jc w:val="center"/>
        </w:trPr>
        <w:tc>
          <w:tcPr>
            <w:tcW w:w="2389" w:type="dxa"/>
            <w:gridSpan w:val="3"/>
            <w:tcBorders>
              <w:top w:val="nil"/>
              <w:left w:val="nil"/>
              <w:bottom w:val="nil"/>
              <w:right w:val="nil"/>
            </w:tcBorders>
            <w:vAlign w:val="center"/>
          </w:tcPr>
          <w:p w:rsidR="00855683" w:rsidRPr="002914E1" w:rsidRDefault="00F91567" w:rsidP="0010239E">
            <w:pPr>
              <w:keepNext/>
              <w:keepLines/>
              <w:spacing w:after="40"/>
              <w:jc w:val="center"/>
            </w:pPr>
            <w:r>
              <w:rPr>
                <w:noProof/>
                <w:sz w:val="16"/>
                <w:szCs w:val="16"/>
              </w:rPr>
              <mc:AlternateContent>
                <mc:Choice Requires="wpc">
                  <w:drawing>
                    <wp:anchor distT="0" distB="0" distL="114300" distR="114300" simplePos="0" relativeHeight="251655680" behindDoc="1" locked="1" layoutInCell="1" allowOverlap="1">
                      <wp:simplePos x="0" y="0"/>
                      <wp:positionH relativeFrom="column">
                        <wp:posOffset>264160</wp:posOffset>
                      </wp:positionH>
                      <wp:positionV relativeFrom="paragraph">
                        <wp:posOffset>81280</wp:posOffset>
                      </wp:positionV>
                      <wp:extent cx="1042670" cy="1012190"/>
                      <wp:effectExtent l="6985" t="0" r="0" b="11430"/>
                      <wp:wrapTight wrapText="bothSides">
                        <wp:wrapPolygon edited="0">
                          <wp:start x="5854" y="1735"/>
                          <wp:lineTo x="1513" y="4499"/>
                          <wp:lineTo x="1671" y="7263"/>
                          <wp:lineTo x="-171" y="10028"/>
                          <wp:lineTo x="1671" y="12792"/>
                          <wp:lineTo x="1842" y="20218"/>
                          <wp:lineTo x="6696" y="21085"/>
                          <wp:lineTo x="18088" y="21424"/>
                          <wp:lineTo x="19087" y="21424"/>
                          <wp:lineTo x="13562" y="12792"/>
                          <wp:lineTo x="14404" y="12792"/>
                          <wp:lineTo x="20429" y="10366"/>
                          <wp:lineTo x="20429" y="10028"/>
                          <wp:lineTo x="15233" y="7263"/>
                          <wp:lineTo x="18246" y="4499"/>
                          <wp:lineTo x="20929" y="1897"/>
                          <wp:lineTo x="19929" y="1735"/>
                          <wp:lineTo x="6696" y="1735"/>
                          <wp:lineTo x="5854" y="1735"/>
                        </wp:wrapPolygon>
                      </wp:wrapTight>
                      <wp:docPr id="3133" name="Canvas 3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675" name="Line 3135"/>
                              <wps:cNvCnPr/>
                              <wps:spPr bwMode="auto">
                                <a:xfrm>
                                  <a:off x="0" y="477214"/>
                                  <a:ext cx="983783" cy="0"/>
                                </a:xfrm>
                                <a:prstGeom prst="line">
                                  <a:avLst/>
                                </a:prstGeom>
                                <a:noFill/>
                                <a:ln w="6350">
                                  <a:solidFill>
                                    <a:srgbClr val="808080"/>
                                  </a:solidFill>
                                  <a:round/>
                                  <a:headEnd/>
                                  <a:tailEnd type="triangle" w="med" len="med"/>
                                </a:ln>
                                <a:extLst>
                                  <a:ext uri="{909E8E84-426E-40DD-AFC4-6F175D3DCCD1}">
                                    <a14:hiddenFill xmlns:a14="http://schemas.microsoft.com/office/drawing/2010/main">
                                      <a:noFill/>
                                    </a14:hiddenFill>
                                  </a:ext>
                                </a:extLst>
                              </wps:spPr>
                              <wps:bodyPr/>
                            </wps:wsp>
                            <wps:wsp>
                              <wps:cNvPr id="3676" name="Freeform 3136"/>
                              <wps:cNvSpPr>
                                <a:spLocks/>
                              </wps:cNvSpPr>
                              <wps:spPr bwMode="auto">
                                <a:xfrm>
                                  <a:off x="307939" y="76117"/>
                                  <a:ext cx="6483" cy="909082"/>
                                </a:xfrm>
                                <a:custGeom>
                                  <a:avLst/>
                                  <a:gdLst>
                                    <a:gd name="T0" fmla="*/ 10 w 10"/>
                                    <a:gd name="T1" fmla="*/ 1388 h 1388"/>
                                    <a:gd name="T2" fmla="*/ 0 w 10"/>
                                    <a:gd name="T3" fmla="*/ 0 h 1388"/>
                                  </a:gdLst>
                                  <a:ahLst/>
                                  <a:cxnLst>
                                    <a:cxn ang="0">
                                      <a:pos x="T0" y="T1"/>
                                    </a:cxn>
                                    <a:cxn ang="0">
                                      <a:pos x="T2" y="T3"/>
                                    </a:cxn>
                                  </a:cxnLst>
                                  <a:rect l="0" t="0" r="r" b="b"/>
                                  <a:pathLst>
                                    <a:path w="10" h="1388">
                                      <a:moveTo>
                                        <a:pt x="10" y="1388"/>
                                      </a:moveTo>
                                      <a:lnTo>
                                        <a:pt x="0" y="0"/>
                                      </a:lnTo>
                                    </a:path>
                                  </a:pathLst>
                                </a:custGeom>
                                <a:noFill/>
                                <a:ln w="6350" cmpd="sng">
                                  <a:solidFill>
                                    <a:srgbClr val="808080"/>
                                  </a:solidFill>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677" name="Freeform 3137"/>
                              <wps:cNvSpPr>
                                <a:spLocks/>
                              </wps:cNvSpPr>
                              <wps:spPr bwMode="auto">
                                <a:xfrm>
                                  <a:off x="456506" y="312024"/>
                                  <a:ext cx="296594" cy="136038"/>
                                </a:xfrm>
                                <a:custGeom>
                                  <a:avLst/>
                                  <a:gdLst>
                                    <a:gd name="T0" fmla="*/ 0 w 452"/>
                                    <a:gd name="T1" fmla="*/ 208 h 208"/>
                                    <a:gd name="T2" fmla="*/ 452 w 452"/>
                                    <a:gd name="T3" fmla="*/ 0 h 208"/>
                                  </a:gdLst>
                                  <a:ahLst/>
                                  <a:cxnLst>
                                    <a:cxn ang="0">
                                      <a:pos x="T0" y="T1"/>
                                    </a:cxn>
                                    <a:cxn ang="0">
                                      <a:pos x="T2" y="T3"/>
                                    </a:cxn>
                                  </a:cxnLst>
                                  <a:rect l="0" t="0" r="r" b="b"/>
                                  <a:pathLst>
                                    <a:path w="452" h="208">
                                      <a:moveTo>
                                        <a:pt x="0" y="208"/>
                                      </a:moveTo>
                                      <a:lnTo>
                                        <a:pt x="452" y="0"/>
                                      </a:lnTo>
                                    </a:path>
                                  </a:pathLst>
                                </a:custGeom>
                                <a:noFill/>
                                <a:ln w="9525">
                                  <a:solidFill>
                                    <a:srgbClr val="00CC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678" name="Freeform 3138"/>
                              <wps:cNvSpPr>
                                <a:spLocks/>
                              </wps:cNvSpPr>
                              <wps:spPr bwMode="auto">
                                <a:xfrm>
                                  <a:off x="102106" y="427009"/>
                                  <a:ext cx="341434" cy="26452"/>
                                </a:xfrm>
                                <a:custGeom>
                                  <a:avLst/>
                                  <a:gdLst>
                                    <a:gd name="T0" fmla="*/ 520 w 520"/>
                                    <a:gd name="T1" fmla="*/ 40 h 40"/>
                                    <a:gd name="T2" fmla="*/ 0 w 520"/>
                                    <a:gd name="T3" fmla="*/ 0 h 40"/>
                                  </a:gdLst>
                                  <a:ahLst/>
                                  <a:cxnLst>
                                    <a:cxn ang="0">
                                      <a:pos x="T0" y="T1"/>
                                    </a:cxn>
                                    <a:cxn ang="0">
                                      <a:pos x="T2" y="T3"/>
                                    </a:cxn>
                                  </a:cxnLst>
                                  <a:rect l="0" t="0" r="r" b="b"/>
                                  <a:pathLst>
                                    <a:path w="520" h="40">
                                      <a:moveTo>
                                        <a:pt x="520" y="40"/>
                                      </a:moveTo>
                                      <a:lnTo>
                                        <a:pt x="0" y="0"/>
                                      </a:lnTo>
                                    </a:path>
                                  </a:pathLst>
                                </a:custGeom>
                                <a:noFill/>
                                <a:ln w="9525">
                                  <a:solidFill>
                                    <a:srgbClr val="00CC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5" name="Freeform 3139"/>
                              <wps:cNvSpPr>
                                <a:spLocks/>
                              </wps:cNvSpPr>
                              <wps:spPr bwMode="auto">
                                <a:xfrm>
                                  <a:off x="448402" y="456160"/>
                                  <a:ext cx="283628" cy="290971"/>
                                </a:xfrm>
                                <a:custGeom>
                                  <a:avLst/>
                                  <a:gdLst>
                                    <a:gd name="T0" fmla="*/ 0 w 432"/>
                                    <a:gd name="T1" fmla="*/ 0 h 444"/>
                                    <a:gd name="T2" fmla="*/ 432 w 432"/>
                                    <a:gd name="T3" fmla="*/ 444 h 444"/>
                                  </a:gdLst>
                                  <a:ahLst/>
                                  <a:cxnLst>
                                    <a:cxn ang="0">
                                      <a:pos x="T0" y="T1"/>
                                    </a:cxn>
                                    <a:cxn ang="0">
                                      <a:pos x="T2" y="T3"/>
                                    </a:cxn>
                                  </a:cxnLst>
                                  <a:rect l="0" t="0" r="r" b="b"/>
                                  <a:pathLst>
                                    <a:path w="432" h="444">
                                      <a:moveTo>
                                        <a:pt x="0" y="0"/>
                                      </a:moveTo>
                                      <a:lnTo>
                                        <a:pt x="432" y="444"/>
                                      </a:lnTo>
                                    </a:path>
                                  </a:pathLst>
                                </a:custGeom>
                                <a:noFill/>
                                <a:ln w="9525">
                                  <a:solidFill>
                                    <a:srgbClr val="00CC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6" name="Text Box 3140"/>
                              <wps:cNvSpPr txBox="1">
                                <a:spLocks noChangeArrowheads="1"/>
                              </wps:cNvSpPr>
                              <wps:spPr bwMode="auto">
                                <a:xfrm>
                                  <a:off x="279306" y="180305"/>
                                  <a:ext cx="150728" cy="239147"/>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6C4687" w:rsidRDefault="009C003E" w:rsidP="00855683">
                                    <w:pPr>
                                      <w:autoSpaceDE w:val="0"/>
                                      <w:autoSpaceDN w:val="0"/>
                                      <w:adjustRightInd w:val="0"/>
                                      <w:rPr>
                                        <w:i/>
                                        <w:iCs/>
                                        <w:color w:val="000000"/>
                                        <w:sz w:val="26"/>
                                        <w:szCs w:val="64"/>
                                      </w:rPr>
                                    </w:pPr>
                                    <w:r w:rsidRPr="006C4687">
                                      <w:rPr>
                                        <w:i/>
                                        <w:iCs/>
                                        <w:color w:val="000000"/>
                                        <w:sz w:val="26"/>
                                        <w:szCs w:val="64"/>
                                      </w:rPr>
                                      <w:t>v</w:t>
                                    </w:r>
                                  </w:p>
                                </w:txbxContent>
                              </wps:txbx>
                              <wps:bodyPr rot="0" vert="horz" wrap="square" lIns="37609" tIns="18805" rIns="37609" bIns="18805" upright="1">
                                <a:noAutofit/>
                              </wps:bodyPr>
                            </wps:wsp>
                            <wps:wsp>
                              <wps:cNvPr id="108" name="Text Box 3141"/>
                              <wps:cNvSpPr txBox="1">
                                <a:spLocks noChangeArrowheads="1"/>
                              </wps:cNvSpPr>
                              <wps:spPr bwMode="auto">
                                <a:xfrm>
                                  <a:off x="294433" y="172747"/>
                                  <a:ext cx="135061" cy="188942"/>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6C4687" w:rsidRDefault="009C003E" w:rsidP="00855683">
                                    <w:pPr>
                                      <w:autoSpaceDE w:val="0"/>
                                      <w:autoSpaceDN w:val="0"/>
                                      <w:adjustRightInd w:val="0"/>
                                      <w:rPr>
                                        <w:rFonts w:ascii="Arial" w:hAnsi="Arial" w:cs="Arial"/>
                                        <w:color w:val="000000"/>
                                        <w:sz w:val="19"/>
                                        <w:szCs w:val="48"/>
                                      </w:rPr>
                                    </w:pPr>
                                    <w:r w:rsidRPr="006C4687">
                                      <w:rPr>
                                        <w:rFonts w:ascii="Arial" w:hAnsi="Arial" w:cs="Arial"/>
                                        <w:color w:val="000000"/>
                                        <w:sz w:val="19"/>
                                        <w:szCs w:val="48"/>
                                      </w:rPr>
                                      <w:t>^</w:t>
                                    </w:r>
                                  </w:p>
                                </w:txbxContent>
                              </wps:txbx>
                              <wps:bodyPr rot="0" vert="horz" wrap="square" lIns="37609" tIns="18805" rIns="37609" bIns="18805" upright="1">
                                <a:noAutofit/>
                              </wps:bodyPr>
                            </wps:wsp>
                            <wps:wsp>
                              <wps:cNvPr id="109" name="Text Box 3142"/>
                              <wps:cNvSpPr txBox="1">
                                <a:spLocks noChangeArrowheads="1"/>
                              </wps:cNvSpPr>
                              <wps:spPr bwMode="auto">
                                <a:xfrm>
                                  <a:off x="578601" y="352512"/>
                                  <a:ext cx="159912" cy="239147"/>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6C4687" w:rsidRDefault="009C003E" w:rsidP="00855683">
                                    <w:pPr>
                                      <w:autoSpaceDE w:val="0"/>
                                      <w:autoSpaceDN w:val="0"/>
                                      <w:adjustRightInd w:val="0"/>
                                      <w:rPr>
                                        <w:i/>
                                        <w:iCs/>
                                        <w:color w:val="000000"/>
                                        <w:sz w:val="26"/>
                                        <w:szCs w:val="64"/>
                                      </w:rPr>
                                    </w:pPr>
                                    <w:r w:rsidRPr="006C4687">
                                      <w:rPr>
                                        <w:i/>
                                        <w:iCs/>
                                        <w:color w:val="000000"/>
                                        <w:sz w:val="26"/>
                                        <w:szCs w:val="64"/>
                                      </w:rPr>
                                      <w:t>u</w:t>
                                    </w:r>
                                  </w:p>
                                </w:txbxContent>
                              </wps:txbx>
                              <wps:bodyPr rot="0" vert="horz" wrap="square" lIns="37609" tIns="18805" rIns="37609" bIns="18805" upright="1">
                                <a:noAutofit/>
                              </wps:bodyPr>
                            </wps:wsp>
                            <wps:wsp>
                              <wps:cNvPr id="110" name="Text Box 3143"/>
                              <wps:cNvSpPr txBox="1">
                                <a:spLocks noChangeArrowheads="1"/>
                              </wps:cNvSpPr>
                              <wps:spPr bwMode="auto">
                                <a:xfrm>
                                  <a:off x="854665" y="93391"/>
                                  <a:ext cx="188005" cy="239687"/>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6C4687" w:rsidRDefault="009C003E" w:rsidP="00855683">
                                    <w:pPr>
                                      <w:autoSpaceDE w:val="0"/>
                                      <w:autoSpaceDN w:val="0"/>
                                      <w:adjustRightInd w:val="0"/>
                                      <w:rPr>
                                        <w:i/>
                                        <w:iCs/>
                                        <w:color w:val="000000"/>
                                        <w:sz w:val="26"/>
                                        <w:szCs w:val="64"/>
                                      </w:rPr>
                                    </w:pPr>
                                    <w:r w:rsidRPr="006C4687">
                                      <w:rPr>
                                        <w:i/>
                                        <w:iCs/>
                                        <w:color w:val="000000"/>
                                        <w:sz w:val="26"/>
                                        <w:szCs w:val="64"/>
                                      </w:rPr>
                                      <w:t>w</w:t>
                                    </w:r>
                                  </w:p>
                                </w:txbxContent>
                              </wps:txbx>
                              <wps:bodyPr rot="0" vert="horz" wrap="square" lIns="37609" tIns="18805" rIns="37609" bIns="18805" upright="1">
                                <a:noAutofit/>
                              </wps:bodyPr>
                            </wps:wsp>
                            <wps:wsp>
                              <wps:cNvPr id="111" name="Oval 3144"/>
                              <wps:cNvSpPr>
                                <a:spLocks noChangeArrowheads="1"/>
                              </wps:cNvSpPr>
                              <wps:spPr bwMode="auto">
                                <a:xfrm>
                                  <a:off x="440298" y="443204"/>
                                  <a:ext cx="17288" cy="17815"/>
                                </a:xfrm>
                                <a:prstGeom prst="ellipse">
                                  <a:avLst/>
                                </a:prstGeom>
                                <a:solidFill>
                                  <a:srgbClr val="BBE0E3"/>
                                </a:solidFill>
                                <a:ln w="9525">
                                  <a:solidFill>
                                    <a:srgbClr val="00CC00"/>
                                  </a:solidFill>
                                  <a:round/>
                                  <a:headEnd/>
                                  <a:tailEnd/>
                                </a:ln>
                              </wps:spPr>
                              <wps:bodyPr rot="0" vert="horz" wrap="square" lIns="91440" tIns="45720" rIns="91440" bIns="45720" anchor="ctr" anchorCtr="0" upright="1">
                                <a:noAutofit/>
                              </wps:bodyPr>
                            </wps:wsp>
                            <wps:wsp>
                              <wps:cNvPr id="112" name="Freeform 3145"/>
                              <wps:cNvSpPr>
                                <a:spLocks/>
                              </wps:cNvSpPr>
                              <wps:spPr bwMode="auto">
                                <a:xfrm>
                                  <a:off x="97244" y="102029"/>
                                  <a:ext cx="894103" cy="904223"/>
                                </a:xfrm>
                                <a:custGeom>
                                  <a:avLst/>
                                  <a:gdLst>
                                    <a:gd name="T0" fmla="*/ 708 w 1364"/>
                                    <a:gd name="T1" fmla="*/ 572 h 1380"/>
                                    <a:gd name="T2" fmla="*/ 1364 w 1364"/>
                                    <a:gd name="T3" fmla="*/ 0 h 1380"/>
                                    <a:gd name="T4" fmla="*/ 0 w 1364"/>
                                    <a:gd name="T5" fmla="*/ 184 h 1380"/>
                                    <a:gd name="T6" fmla="*/ 36 w 1364"/>
                                    <a:gd name="T7" fmla="*/ 1212 h 1380"/>
                                    <a:gd name="T8" fmla="*/ 1232 w 1364"/>
                                    <a:gd name="T9" fmla="*/ 1380 h 1380"/>
                                    <a:gd name="T10" fmla="*/ 708 w 1364"/>
                                    <a:gd name="T11" fmla="*/ 572 h 1380"/>
                                  </a:gdLst>
                                  <a:ahLst/>
                                  <a:cxnLst>
                                    <a:cxn ang="0">
                                      <a:pos x="T0" y="T1"/>
                                    </a:cxn>
                                    <a:cxn ang="0">
                                      <a:pos x="T2" y="T3"/>
                                    </a:cxn>
                                    <a:cxn ang="0">
                                      <a:pos x="T4" y="T5"/>
                                    </a:cxn>
                                    <a:cxn ang="0">
                                      <a:pos x="T6" y="T7"/>
                                    </a:cxn>
                                    <a:cxn ang="0">
                                      <a:pos x="T8" y="T9"/>
                                    </a:cxn>
                                    <a:cxn ang="0">
                                      <a:pos x="T10" y="T11"/>
                                    </a:cxn>
                                  </a:cxnLst>
                                  <a:rect l="0" t="0" r="r" b="b"/>
                                  <a:pathLst>
                                    <a:path w="1364" h="1380">
                                      <a:moveTo>
                                        <a:pt x="708" y="572"/>
                                      </a:moveTo>
                                      <a:lnTo>
                                        <a:pt x="1364" y="0"/>
                                      </a:lnTo>
                                      <a:lnTo>
                                        <a:pt x="0" y="184"/>
                                      </a:lnTo>
                                      <a:lnTo>
                                        <a:pt x="36" y="1212"/>
                                      </a:lnTo>
                                      <a:lnTo>
                                        <a:pt x="1232" y="1380"/>
                                      </a:lnTo>
                                      <a:lnTo>
                                        <a:pt x="708" y="572"/>
                                      </a:lnTo>
                                      <a:close/>
                                    </a:path>
                                  </a:pathLst>
                                </a:custGeom>
                                <a:noFill/>
                                <a:ln w="9525">
                                  <a:solidFill>
                                    <a:srgbClr val="00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3" name="Line 3146"/>
                              <wps:cNvCnPr/>
                              <wps:spPr bwMode="auto">
                                <a:xfrm flipH="1">
                                  <a:off x="118313" y="479373"/>
                                  <a:ext cx="191246" cy="414593"/>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8" name="Line 3147"/>
                              <wps:cNvCnPr/>
                              <wps:spPr bwMode="auto">
                                <a:xfrm>
                                  <a:off x="309560" y="477214"/>
                                  <a:ext cx="592647" cy="526339"/>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9" name="Line 3148"/>
                              <wps:cNvCnPr/>
                              <wps:spPr bwMode="auto">
                                <a:xfrm flipV="1">
                                  <a:off x="309560" y="102029"/>
                                  <a:ext cx="674224" cy="375185"/>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20" name="Line 3149"/>
                              <wps:cNvCnPr/>
                              <wps:spPr bwMode="auto">
                                <a:xfrm flipH="1" flipV="1">
                                  <a:off x="94543" y="220253"/>
                                  <a:ext cx="215017" cy="259121"/>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21" name="Text Box 3150"/>
                              <wps:cNvSpPr txBox="1">
                                <a:spLocks noChangeArrowheads="1"/>
                              </wps:cNvSpPr>
                              <wps:spPr bwMode="auto">
                                <a:xfrm>
                                  <a:off x="603452" y="353052"/>
                                  <a:ext cx="135061" cy="188942"/>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6C4687" w:rsidRDefault="009C003E" w:rsidP="00855683">
                                    <w:pPr>
                                      <w:autoSpaceDE w:val="0"/>
                                      <w:autoSpaceDN w:val="0"/>
                                      <w:adjustRightInd w:val="0"/>
                                      <w:rPr>
                                        <w:rFonts w:ascii="Arial" w:hAnsi="Arial" w:cs="Arial"/>
                                        <w:color w:val="000000"/>
                                        <w:sz w:val="19"/>
                                        <w:szCs w:val="48"/>
                                      </w:rPr>
                                    </w:pPr>
                                    <w:r w:rsidRPr="006C4687">
                                      <w:rPr>
                                        <w:rFonts w:ascii="Arial" w:hAnsi="Arial" w:cs="Arial"/>
                                        <w:color w:val="000000"/>
                                        <w:sz w:val="19"/>
                                        <w:szCs w:val="48"/>
                                      </w:rPr>
                                      <w:t>^</w:t>
                                    </w:r>
                                  </w:p>
                                </w:txbxContent>
                              </wps:txbx>
                              <wps:bodyPr rot="0" vert="horz" wrap="square" lIns="37609" tIns="18805" rIns="37609" bIns="18805" upright="1">
                                <a:noAutofit/>
                              </wps:bodyPr>
                            </wps:wsp>
                            <wps:wsp>
                              <wps:cNvPr id="122" name="Text Box 3151"/>
                              <wps:cNvSpPr txBox="1">
                                <a:spLocks noChangeArrowheads="1"/>
                              </wps:cNvSpPr>
                              <wps:spPr bwMode="auto">
                                <a:xfrm>
                                  <a:off x="889241" y="95551"/>
                                  <a:ext cx="135061" cy="188942"/>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6C4687" w:rsidRDefault="009C003E" w:rsidP="00855683">
                                    <w:pPr>
                                      <w:autoSpaceDE w:val="0"/>
                                      <w:autoSpaceDN w:val="0"/>
                                      <w:adjustRightInd w:val="0"/>
                                      <w:rPr>
                                        <w:rFonts w:ascii="Arial" w:hAnsi="Arial" w:cs="Arial"/>
                                        <w:color w:val="000000"/>
                                        <w:sz w:val="19"/>
                                        <w:szCs w:val="48"/>
                                      </w:rPr>
                                    </w:pPr>
                                    <w:r w:rsidRPr="006C4687">
                                      <w:rPr>
                                        <w:rFonts w:ascii="Arial" w:hAnsi="Arial" w:cs="Arial"/>
                                        <w:color w:val="000000"/>
                                        <w:sz w:val="19"/>
                                        <w:szCs w:val="48"/>
                                      </w:rPr>
                                      <w:t>^</w:t>
                                    </w:r>
                                  </w:p>
                                </w:txbxContent>
                              </wps:txbx>
                              <wps:bodyPr rot="0" vert="horz" wrap="square" lIns="37609" tIns="18805" rIns="37609" bIns="18805" upright="1">
                                <a:noAutofit/>
                              </wps:bodyPr>
                            </wps:wsp>
                            <wps:wsp>
                              <wps:cNvPr id="123" name="Freeform 3152"/>
                              <wps:cNvSpPr>
                                <a:spLocks/>
                              </wps:cNvSpPr>
                              <wps:spPr bwMode="auto">
                                <a:xfrm>
                                  <a:off x="335491" y="376265"/>
                                  <a:ext cx="564014" cy="625129"/>
                                </a:xfrm>
                                <a:custGeom>
                                  <a:avLst/>
                                  <a:gdLst>
                                    <a:gd name="T0" fmla="*/ 861 w 861"/>
                                    <a:gd name="T1" fmla="*/ 954 h 954"/>
                                    <a:gd name="T2" fmla="*/ 0 w 861"/>
                                    <a:gd name="T3" fmla="*/ 0 h 954"/>
                                  </a:gdLst>
                                  <a:ahLst/>
                                  <a:cxnLst>
                                    <a:cxn ang="0">
                                      <a:pos x="T0" y="T1"/>
                                    </a:cxn>
                                    <a:cxn ang="0">
                                      <a:pos x="T2" y="T3"/>
                                    </a:cxn>
                                  </a:cxnLst>
                                  <a:rect l="0" t="0" r="r" b="b"/>
                                  <a:pathLst>
                                    <a:path w="861" h="954">
                                      <a:moveTo>
                                        <a:pt x="861" y="954"/>
                                      </a:moveTo>
                                      <a:lnTo>
                                        <a:pt x="0" y="0"/>
                                      </a:lnTo>
                                    </a:path>
                                  </a:pathLst>
                                </a:custGeom>
                                <a:noFill/>
                                <a:ln w="9525">
                                  <a:solidFill>
                                    <a:srgbClr val="000000"/>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4" name="Freeform 3153"/>
                              <wps:cNvSpPr>
                                <a:spLocks/>
                              </wps:cNvSpPr>
                              <wps:spPr bwMode="auto">
                                <a:xfrm>
                                  <a:off x="120474" y="376265"/>
                                  <a:ext cx="218799" cy="518781"/>
                                </a:xfrm>
                                <a:custGeom>
                                  <a:avLst/>
                                  <a:gdLst>
                                    <a:gd name="T0" fmla="*/ 0 w 333"/>
                                    <a:gd name="T1" fmla="*/ 792 h 792"/>
                                    <a:gd name="T2" fmla="*/ 333 w 333"/>
                                    <a:gd name="T3" fmla="*/ 0 h 792"/>
                                  </a:gdLst>
                                  <a:ahLst/>
                                  <a:cxnLst>
                                    <a:cxn ang="0">
                                      <a:pos x="T0" y="T1"/>
                                    </a:cxn>
                                    <a:cxn ang="0">
                                      <a:pos x="T2" y="T3"/>
                                    </a:cxn>
                                  </a:cxnLst>
                                  <a:rect l="0" t="0" r="r" b="b"/>
                                  <a:pathLst>
                                    <a:path w="333" h="792">
                                      <a:moveTo>
                                        <a:pt x="0" y="792"/>
                                      </a:moveTo>
                                      <a:lnTo>
                                        <a:pt x="333" y="0"/>
                                      </a:lnTo>
                                    </a:path>
                                  </a:pathLst>
                                </a:custGeom>
                                <a:noFill/>
                                <a:ln w="9525">
                                  <a:solidFill>
                                    <a:srgbClr val="000000"/>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5" name="Freeform 3154"/>
                              <wps:cNvSpPr>
                                <a:spLocks/>
                              </wps:cNvSpPr>
                              <wps:spPr bwMode="auto">
                                <a:xfrm>
                                  <a:off x="92922" y="224571"/>
                                  <a:ext cx="244190" cy="151694"/>
                                </a:xfrm>
                                <a:custGeom>
                                  <a:avLst/>
                                  <a:gdLst>
                                    <a:gd name="T0" fmla="*/ 372 w 372"/>
                                    <a:gd name="T1" fmla="*/ 231 h 231"/>
                                    <a:gd name="T2" fmla="*/ 0 w 372"/>
                                    <a:gd name="T3" fmla="*/ 0 h 231"/>
                                  </a:gdLst>
                                  <a:ahLst/>
                                  <a:cxnLst>
                                    <a:cxn ang="0">
                                      <a:pos x="T0" y="T1"/>
                                    </a:cxn>
                                    <a:cxn ang="0">
                                      <a:pos x="T2" y="T3"/>
                                    </a:cxn>
                                  </a:cxnLst>
                                  <a:rect l="0" t="0" r="r" b="b"/>
                                  <a:pathLst>
                                    <a:path w="372" h="231">
                                      <a:moveTo>
                                        <a:pt x="372" y="231"/>
                                      </a:moveTo>
                                      <a:lnTo>
                                        <a:pt x="0" y="0"/>
                                      </a:lnTo>
                                    </a:path>
                                  </a:pathLst>
                                </a:custGeom>
                                <a:noFill/>
                                <a:ln w="9525">
                                  <a:solidFill>
                                    <a:srgbClr val="000000"/>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6" name="Freeform 3155"/>
                              <wps:cNvSpPr>
                                <a:spLocks/>
                              </wps:cNvSpPr>
                              <wps:spPr bwMode="auto">
                                <a:xfrm>
                                  <a:off x="337112" y="100949"/>
                                  <a:ext cx="649373" cy="275316"/>
                                </a:xfrm>
                                <a:custGeom>
                                  <a:avLst/>
                                  <a:gdLst>
                                    <a:gd name="T0" fmla="*/ 0 w 990"/>
                                    <a:gd name="T1" fmla="*/ 420 h 420"/>
                                    <a:gd name="T2" fmla="*/ 990 w 990"/>
                                    <a:gd name="T3" fmla="*/ 0 h 420"/>
                                  </a:gdLst>
                                  <a:ahLst/>
                                  <a:cxnLst>
                                    <a:cxn ang="0">
                                      <a:pos x="T0" y="T1"/>
                                    </a:cxn>
                                    <a:cxn ang="0">
                                      <a:pos x="T2" y="T3"/>
                                    </a:cxn>
                                  </a:cxnLst>
                                  <a:rect l="0" t="0" r="r" b="b"/>
                                  <a:pathLst>
                                    <a:path w="990" h="420">
                                      <a:moveTo>
                                        <a:pt x="0" y="420"/>
                                      </a:moveTo>
                                      <a:lnTo>
                                        <a:pt x="990" y="0"/>
                                      </a:lnTo>
                                    </a:path>
                                  </a:pathLst>
                                </a:custGeom>
                                <a:noFill/>
                                <a:ln w="9525">
                                  <a:solidFill>
                                    <a:srgbClr val="000000"/>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7" name="Oval 3156"/>
                              <wps:cNvSpPr>
                                <a:spLocks noChangeArrowheads="1"/>
                              </wps:cNvSpPr>
                              <wps:spPr bwMode="auto">
                                <a:xfrm>
                                  <a:off x="980542" y="94471"/>
                                  <a:ext cx="17828" cy="17275"/>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296" name="Oval 3157"/>
                              <wps:cNvSpPr>
                                <a:spLocks noChangeArrowheads="1"/>
                              </wps:cNvSpPr>
                              <wps:spPr bwMode="auto">
                                <a:xfrm>
                                  <a:off x="891942" y="994375"/>
                                  <a:ext cx="17828" cy="17815"/>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297" name="Oval 3158"/>
                              <wps:cNvSpPr>
                                <a:spLocks noChangeArrowheads="1"/>
                              </wps:cNvSpPr>
                              <wps:spPr bwMode="auto">
                                <a:xfrm>
                                  <a:off x="87519" y="214314"/>
                                  <a:ext cx="17288" cy="17815"/>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298" name="Oval 3159"/>
                              <wps:cNvSpPr>
                                <a:spLocks noChangeArrowheads="1"/>
                              </wps:cNvSpPr>
                              <wps:spPr bwMode="auto">
                                <a:xfrm>
                                  <a:off x="110750" y="886409"/>
                                  <a:ext cx="17828" cy="17815"/>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299" name="Freeform 3160"/>
                              <wps:cNvSpPr>
                                <a:spLocks/>
                              </wps:cNvSpPr>
                              <wps:spPr bwMode="auto">
                                <a:xfrm>
                                  <a:off x="337112" y="376265"/>
                                  <a:ext cx="226362" cy="99869"/>
                                </a:xfrm>
                                <a:custGeom>
                                  <a:avLst/>
                                  <a:gdLst>
                                    <a:gd name="T0" fmla="*/ 0 w 345"/>
                                    <a:gd name="T1" fmla="*/ 0 h 153"/>
                                    <a:gd name="T2" fmla="*/ 345 w 345"/>
                                    <a:gd name="T3" fmla="*/ 153 h 153"/>
                                  </a:gdLst>
                                  <a:ahLst/>
                                  <a:cxnLst>
                                    <a:cxn ang="0">
                                      <a:pos x="T0" y="T1"/>
                                    </a:cxn>
                                    <a:cxn ang="0">
                                      <a:pos x="T2" y="T3"/>
                                    </a:cxn>
                                  </a:cxnLst>
                                  <a:rect l="0" t="0" r="r" b="b"/>
                                  <a:pathLst>
                                    <a:path w="345" h="153">
                                      <a:moveTo>
                                        <a:pt x="0" y="0"/>
                                      </a:moveTo>
                                      <a:lnTo>
                                        <a:pt x="345" y="153"/>
                                      </a:lnTo>
                                    </a:path>
                                  </a:pathLst>
                                </a:custGeom>
                                <a:noFill/>
                                <a:ln w="9525">
                                  <a:solidFill>
                                    <a:srgbClr val="000000"/>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300" name="Oval 3161"/>
                              <wps:cNvSpPr>
                                <a:spLocks noChangeArrowheads="1"/>
                              </wps:cNvSpPr>
                              <wps:spPr bwMode="auto">
                                <a:xfrm>
                                  <a:off x="331169" y="367627"/>
                                  <a:ext cx="17828" cy="17815"/>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301" name="Oval 3162"/>
                              <wps:cNvSpPr>
                                <a:spLocks noChangeArrowheads="1"/>
                              </wps:cNvSpPr>
                              <wps:spPr bwMode="auto">
                                <a:xfrm>
                                  <a:off x="555370" y="469656"/>
                                  <a:ext cx="17828" cy="17815"/>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302" name="Text Box 3163"/>
                              <wps:cNvSpPr txBox="1">
                                <a:spLocks noChangeArrowheads="1"/>
                              </wps:cNvSpPr>
                              <wps:spPr bwMode="auto">
                                <a:xfrm>
                                  <a:off x="94002" y="0"/>
                                  <a:ext cx="239328" cy="239147"/>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6C4687" w:rsidRDefault="009C003E" w:rsidP="00855683">
                                    <w:pPr>
                                      <w:autoSpaceDE w:val="0"/>
                                      <w:autoSpaceDN w:val="0"/>
                                      <w:adjustRightInd w:val="0"/>
                                      <w:rPr>
                                        <w:rFonts w:ascii="Arial" w:hAnsi="Arial" w:cs="Arial"/>
                                        <w:i/>
                                        <w:iCs/>
                                        <w:color w:val="808080"/>
                                        <w:sz w:val="26"/>
                                        <w:szCs w:val="64"/>
                                        <w:vertAlign w:val="superscript"/>
                                      </w:rPr>
                                    </w:pPr>
                                    <w:r w:rsidRPr="006C4687">
                                      <w:rPr>
                                        <w:i/>
                                        <w:iCs/>
                                        <w:color w:val="808080"/>
                                        <w:sz w:val="26"/>
                                        <w:szCs w:val="64"/>
                                      </w:rPr>
                                      <w:t>R</w:t>
                                    </w:r>
                                    <w:r w:rsidRPr="006C4687">
                                      <w:rPr>
                                        <w:rFonts w:ascii="Arial" w:hAnsi="Arial" w:cs="Arial"/>
                                        <w:i/>
                                        <w:iCs/>
                                        <w:color w:val="808080"/>
                                        <w:sz w:val="26"/>
                                        <w:szCs w:val="64"/>
                                        <w:vertAlign w:val="superscript"/>
                                      </w:rPr>
                                      <w:t>2</w:t>
                                    </w:r>
                                  </w:p>
                                </w:txbxContent>
                              </wps:txbx>
                              <wps:bodyPr rot="0" vert="horz" wrap="square" lIns="37609" tIns="18805" rIns="37609" bIns="18805" upright="1">
                                <a:noAutofit/>
                              </wps:bodyPr>
                            </wps:wsp>
                            <wps:wsp>
                              <wps:cNvPr id="3303" name="Text Box 3164"/>
                              <wps:cNvSpPr txBox="1">
                                <a:spLocks noChangeArrowheads="1"/>
                              </wps:cNvSpPr>
                              <wps:spPr bwMode="auto">
                                <a:xfrm>
                                  <a:off x="68071" y="540"/>
                                  <a:ext cx="131819" cy="239147"/>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6C4687" w:rsidRDefault="009C003E" w:rsidP="00855683">
                                    <w:pPr>
                                      <w:autoSpaceDE w:val="0"/>
                                      <w:autoSpaceDN w:val="0"/>
                                      <w:adjustRightInd w:val="0"/>
                                      <w:rPr>
                                        <w:rFonts w:ascii="Arial" w:hAnsi="Arial" w:cs="Arial"/>
                                        <w:i/>
                                        <w:iCs/>
                                        <w:color w:val="808080"/>
                                        <w:sz w:val="26"/>
                                        <w:szCs w:val="64"/>
                                        <w:vertAlign w:val="superscript"/>
                                      </w:rPr>
                                    </w:pPr>
                                    <w:r w:rsidRPr="006C4687">
                                      <w:rPr>
                                        <w:i/>
                                        <w:iCs/>
                                        <w:color w:val="808080"/>
                                        <w:sz w:val="26"/>
                                        <w:szCs w:val="64"/>
                                      </w:rPr>
                                      <w:t>I</w:t>
                                    </w:r>
                                  </w:p>
                                </w:txbxContent>
                              </wps:txbx>
                              <wps:bodyPr rot="0" vert="horz" wrap="square" lIns="37609" tIns="18805" rIns="37609" bIns="18805" upright="1">
                                <a:noAutofit/>
                              </wps:bodyPr>
                            </wps:wsp>
                            <wps:wsp>
                              <wps:cNvPr id="3304" name="Text Box 3165"/>
                              <wps:cNvSpPr txBox="1">
                                <a:spLocks noChangeArrowheads="1"/>
                              </wps:cNvSpPr>
                              <wps:spPr bwMode="auto">
                                <a:xfrm>
                                  <a:off x="254995" y="679112"/>
                                  <a:ext cx="405723" cy="22727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prstDash val="dash"/>
                                      <a:miter lim="800000"/>
                                      <a:headEnd/>
                                      <a:tailEnd/>
                                    </a14:hiddenLine>
                                  </a:ext>
                                </a:extLst>
                              </wps:spPr>
                              <wps:txbx>
                                <w:txbxContent>
                                  <w:p w:rsidR="009C003E" w:rsidRPr="006C4687" w:rsidRDefault="009C003E" w:rsidP="00855683">
                                    <w:pPr>
                                      <w:rPr>
                                        <w:i/>
                                        <w:sz w:val="17"/>
                                      </w:rPr>
                                    </w:pPr>
                                    <w:r w:rsidRPr="006C4687">
                                      <w:rPr>
                                        <w:noProof/>
                                        <w:sz w:val="17"/>
                                        <w:szCs w:val="16"/>
                                      </w:rPr>
                                      <w:t xml:space="preserve">old </w:t>
                                    </w:r>
                                    <w:r w:rsidRPr="006C4687">
                                      <w:rPr>
                                        <w:i/>
                                        <w:noProof/>
                                        <w:sz w:val="20"/>
                                        <w:szCs w:val="16"/>
                                      </w:rPr>
                                      <w:t>v</w:t>
                                    </w:r>
                                  </w:p>
                                </w:txbxContent>
                              </wps:txbx>
                              <wps:bodyPr rot="0" vert="horz" wrap="square" lIns="37609" tIns="18805" rIns="37609" bIns="18805" upright="1">
                                <a:noAutofit/>
                              </wps:bodyPr>
                            </wps:wsp>
                            <wps:wsp>
                              <wps:cNvPr id="3305" name="Text Box 3166"/>
                              <wps:cNvSpPr txBox="1">
                                <a:spLocks noChangeArrowheads="1"/>
                              </wps:cNvSpPr>
                              <wps:spPr bwMode="auto">
                                <a:xfrm>
                                  <a:off x="432735" y="661837"/>
                                  <a:ext cx="125336" cy="16357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6C4687" w:rsidRDefault="009C003E" w:rsidP="00855683">
                                    <w:pPr>
                                      <w:autoSpaceDE w:val="0"/>
                                      <w:autoSpaceDN w:val="0"/>
                                      <w:adjustRightInd w:val="0"/>
                                      <w:rPr>
                                        <w:rFonts w:ascii="Arial" w:hAnsi="Arial" w:cs="Arial"/>
                                        <w:color w:val="000000"/>
                                        <w:sz w:val="16"/>
                                        <w:szCs w:val="40"/>
                                      </w:rPr>
                                    </w:pPr>
                                    <w:r w:rsidRPr="006C4687">
                                      <w:rPr>
                                        <w:rFonts w:ascii="Arial" w:hAnsi="Arial" w:cs="Arial"/>
                                        <w:color w:val="000000"/>
                                        <w:sz w:val="16"/>
                                        <w:szCs w:val="40"/>
                                      </w:rPr>
                                      <w:t>^</w:t>
                                    </w:r>
                                  </w:p>
                                </w:txbxContent>
                              </wps:txbx>
                              <wps:bodyPr rot="0" vert="horz" wrap="square" lIns="37609" tIns="18805" rIns="37609" bIns="18805" upright="1">
                                <a:noAutofit/>
                              </wps:bodyPr>
                            </wps:wsp>
                            <wps:wsp>
                              <wps:cNvPr id="3306" name="Rectangle 3167"/>
                              <wps:cNvSpPr>
                                <a:spLocks noChangeArrowheads="1"/>
                              </wps:cNvSpPr>
                              <wps:spPr bwMode="auto">
                                <a:xfrm>
                                  <a:off x="234466" y="689909"/>
                                  <a:ext cx="295513" cy="157092"/>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s:wsp>
                              <wps:cNvPr id="3307" name="Line 3168"/>
                              <wps:cNvCnPr/>
                              <wps:spPr bwMode="auto">
                                <a:xfrm flipH="1" flipV="1">
                                  <a:off x="321985" y="516622"/>
                                  <a:ext cx="31874" cy="173287"/>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Canvas 3133" o:spid="_x0000_s1105" editas="canvas" style="position:absolute;left:0;text-align:left;margin-left:20.8pt;margin-top:6.4pt;width:82.1pt;height:79.7pt;z-index:-251660800" coordsize="10426,10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">
                      <v:shape id="_x0000_s1106" type="#_x0000_t75" style="position:absolute;width:10426;height:10121;visibility:visible;mso-wrap-style:square">
                        <v:fill o:detectmouseclick="t"/>
                        <v:path o:connecttype="none"/>
                      </v:shape>
                      <v:line id="Line 3135" o:spid="_x0000_s1107" style="position:absolute;visibility:visible;mso-wrap-style:square" from="0,4772" to="9837,4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IXBsUAAADdAAAADwAAAGRycy9kb3ducmV2LnhtbESP3YrCMBSE7xd8h3AE79bUlVWpRpHC&#10;giwr4g94e2iObbU5KU2sXZ/eCIKXw8x8w8wWrSlFQ7UrLCsY9CMQxKnVBWcKDvufzwkI55E1lpZJ&#10;wT85WMw7HzOMtb3xlpqdz0SAsItRQe59FUvp0pwMur6tiIN3srVBH2SdSV3jLcBNKb+iaCQNFhwW&#10;cqwoySm97K5GgTX30+/l77geJucm2Wyz1dkbq1Sv2y6nIDy1/h1+tVdawXA0/obnm/AE5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PIXBsUAAADdAAAADwAAAAAAAAAA&#10;AAAAAAChAgAAZHJzL2Rvd25yZXYueG1sUEsFBgAAAAAEAAQA+QAAAJMDAAAAAA==&#10;" strokecolor="gray" strokeweight=".5pt">
                        <v:stroke endarrow="block"/>
                      </v:line>
                      <v:shape id="Freeform 3136" o:spid="_x0000_s1108" style="position:absolute;left:3079;top:761;width:65;height:9090;visibility:visible;mso-wrap-style:square;v-text-anchor:top" coordsize="10,1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P9ScQA&#10;AADdAAAADwAAAGRycy9kb3ducmV2LnhtbESPQYvCMBSE7wv+h/CEva2pulSpRhGlsBcPVsXro3m2&#10;pc1LaaLWf28WBI/DzHzDLNe9acSdOldZVjAeRSCIc6srLhScjunPHITzyBoby6TgSQ7Wq8HXEhNt&#10;H3yge+YLESDsElRQet8mUrq8JINuZFvi4F1tZ9AH2RVSd/gIcNPISRTF0mDFYaHElrYl5XV2MwrS&#10;+JrT7Xg41ylNd5fdPvutL0+lvof9ZgHCU+8/4Xf7TyuYxrMY/t+EJyB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z/UnEAAAA3QAAAA8AAAAAAAAAAAAAAAAAmAIAAGRycy9k&#10;b3ducmV2LnhtbFBLBQYAAAAABAAEAPUAAACJAwAAAAA=&#10;" path="m10,1388l,e" filled="f" strokecolor="gray" strokeweight=".5pt">
                        <v:stroke endarrow="block"/>
                        <v:path arrowok="t" o:connecttype="custom" o:connectlocs="6483,909082;0,0" o:connectangles="0,0"/>
                      </v:shape>
                      <v:shape id="Freeform 3137" o:spid="_x0000_s1109" style="position:absolute;left:4565;top:3120;width:2966;height:1360;visibility:visible;mso-wrap-style:square;v-text-anchor:top" coordsize="452,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3UTcUA&#10;AADdAAAADwAAAGRycy9kb3ducmV2LnhtbESPQWvCQBSE70L/w/IEb7qxFS3RVWpLi/RUbSn09sg+&#10;k2D2bcg+Y/LvXaHgcZiZb5jVpnOVaqkJpWcD00kCijjztuTcwM/3+/gZVBBki5VnMtBTgM36YbDC&#10;1PoL76k9SK4ihEOKBgqROtU6ZAU5DBNfE0fv6BuHEmWTa9vgJcJdpR+TZK4dlhwXCqzptaDsdDg7&#10;A7+9fH3O9h8Z9m911055K/S3NWY07F6WoIQ6uYf/2ztr4Gm+WMDtTXwCe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ndRNxQAAAN0AAAAPAAAAAAAAAAAAAAAAAJgCAABkcnMv&#10;ZG93bnJldi54bWxQSwUGAAAAAAQABAD1AAAAigMAAAAA&#10;" path="m,208l452,e" filled="f" strokecolor="#0c0">
                        <v:path arrowok="t" o:connecttype="custom" o:connectlocs="0,136038;296594,0" o:connectangles="0,0"/>
                      </v:shape>
                      <v:shape id="Freeform 3138" o:spid="_x0000_s1110" style="position:absolute;left:1021;top:4270;width:3414;height:264;visibility:visible;mso-wrap-style:square;v-text-anchor:top" coordsize="52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ae1r4A&#10;AADdAAAADwAAAGRycy9kb3ducmV2LnhtbERP3QoBQRS+V95hOsodsyi0DEkpUcpfbo+dY3fZObPt&#10;DNbbmwvl8uv7n85rU4gXVS63rKDXjUAQJ1bnnCo4HVedMQjnkTUWlknBhxzMZ83GFGNt37yn18Gn&#10;IoSwi1FB5n0ZS+mSjAy6ri2JA3ezlUEfYJVKXeE7hJtC9qNoKA3mHBoyLGmZUfI4PI2C3c7Wg4Tp&#10;cu49Tq64b665P26VarfqxQSEp9r/xT/3WisYDEdhbngTnoCcf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2nta+AAAA3QAAAA8AAAAAAAAAAAAAAAAAmAIAAGRycy9kb3ducmV2&#10;LnhtbFBLBQYAAAAABAAEAPUAAACDAwAAAAA=&#10;" path="m520,40l,e" filled="f" strokecolor="#0c0">
                        <v:path arrowok="t" o:connecttype="custom" o:connectlocs="341434,26452;0,0" o:connectangles="0,0"/>
                      </v:shape>
                      <v:shape id="Freeform 3139" o:spid="_x0000_s1111" style="position:absolute;left:4484;top:4561;width:2836;height:2910;visibility:visible;mso-wrap-style:square;v-text-anchor:top" coordsize="432,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V68MA&#10;AADcAAAADwAAAGRycy9kb3ducmV2LnhtbERPTWvCQBC9C/0PyxR6042FFInZiAhKD22gxou3ITsm&#10;wexszK5J2l/fLRS8zeN9TrqZTCsG6l1jWcFyEYEgLq1uuFJwKvbzFQjnkTW2lknBNznYZE+zFBNt&#10;R/6i4egrEULYJaig9r5LpHRlTQbdwnbEgbvY3qAPsK+k7nEM4aaVr1H0Jg02HBpq7GhXU3k93o0C&#10;HM4xXqviXn585i7WeXG47X+UenmetmsQnib/EP+733WYH8Xw90y4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JV68MAAADcAAAADwAAAAAAAAAAAAAAAACYAgAAZHJzL2Rv&#10;d25yZXYueG1sUEsFBgAAAAAEAAQA9QAAAIgDAAAAAA==&#10;" path="m,l432,444e" filled="f" strokecolor="#0c0">
                        <v:path arrowok="t" o:connecttype="custom" o:connectlocs="0,0;283628,290971" o:connectangles="0,0"/>
                      </v:shape>
                      <v:shape id="Text Box 3140" o:spid="_x0000_s1112" type="#_x0000_t202" style="position:absolute;left:2793;top:1803;width:1507;height:2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VIlcIA&#10;AADcAAAADwAAAGRycy9kb3ducmV2LnhtbERPzWoCMRC+F3yHMEIvRbO1sOhqlFKo9ODFnwcYknGz&#10;uJmsm6zu+vSmUOhtPr7fWW16V4sbtaHyrOB9moEg1t5UXCo4Hb8ncxAhIhusPZOCgQJs1qOXFRbG&#10;33lPt0MsRQrhUKACG2NTSBm0JYdh6hvixJ196zAm2JbStHhP4a6WsyzLpcOKU4PFhr4s6cuhcwr0&#10;rnv4jyst3vadzuuHrYZtMyj1Ou4/lyAi9fFf/Of+MWl+lsPvM+kC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FUiVwgAAANwAAAAPAAAAAAAAAAAAAAAAAJgCAABkcnMvZG93&#10;bnJldi54bWxQSwUGAAAAAAQABAD1AAAAhwMAAAAA&#10;" filled="f" fillcolor="#bbe0e3" stroked="f">
                        <v:textbox inset="1.0447mm,.52236mm,1.0447mm,.52236mm">
                          <w:txbxContent>
                            <w:p w:rsidR="009C003E" w:rsidRPr="006C4687" w:rsidRDefault="009C003E" w:rsidP="00855683">
                              <w:pPr>
                                <w:autoSpaceDE w:val="0"/>
                                <w:autoSpaceDN w:val="0"/>
                                <w:adjustRightInd w:val="0"/>
                                <w:rPr>
                                  <w:i/>
                                  <w:iCs/>
                                  <w:color w:val="000000"/>
                                  <w:sz w:val="26"/>
                                  <w:szCs w:val="64"/>
                                </w:rPr>
                              </w:pPr>
                              <w:r w:rsidRPr="006C4687">
                                <w:rPr>
                                  <w:i/>
                                  <w:iCs/>
                                  <w:color w:val="000000"/>
                                  <w:sz w:val="26"/>
                                  <w:szCs w:val="64"/>
                                </w:rPr>
                                <w:t>v</w:t>
                              </w:r>
                            </w:p>
                          </w:txbxContent>
                        </v:textbox>
                      </v:shape>
                      <v:shape id="Text Box 3141" o:spid="_x0000_s1113" type="#_x0000_t202" style="position:absolute;left:2944;top:1727;width:1350;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Z5fMUA&#10;AADcAAAADwAAAGRycy9kb3ducmV2LnhtbESPQW/CMAyF70j7D5EncUEjBSS0FQKakDbtwAW2H2Al&#10;XlPROF2TQsuvnw+TdrP1nt/7vN0PoVFX6lId2cBiXoAittHVXBn4+nx7egaVMrLDJjIZGCnBfvcw&#10;2WLp4o1PdD3nSkkIpxIN+JzbUutkPQVM89gSi/Ydu4BZ1q7SrsObhIdGL4tirQPWLA0eWzp4spdz&#10;HwzYY3+Pqx96mZ16u27uvh7f29GY6ePwugGVacj/5r/rDyf4hdDKMzKB3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xnl8xQAAANwAAAAPAAAAAAAAAAAAAAAAAJgCAABkcnMv&#10;ZG93bnJldi54bWxQSwUGAAAAAAQABAD1AAAAigMAAAAA&#10;" filled="f" fillcolor="#bbe0e3" stroked="f">
                        <v:textbox inset="1.0447mm,.52236mm,1.0447mm,.52236mm">
                          <w:txbxContent>
                            <w:p w:rsidR="009C003E" w:rsidRPr="006C4687" w:rsidRDefault="009C003E" w:rsidP="00855683">
                              <w:pPr>
                                <w:autoSpaceDE w:val="0"/>
                                <w:autoSpaceDN w:val="0"/>
                                <w:adjustRightInd w:val="0"/>
                                <w:rPr>
                                  <w:rFonts w:ascii="Arial" w:hAnsi="Arial" w:cs="Arial"/>
                                  <w:color w:val="000000"/>
                                  <w:sz w:val="19"/>
                                  <w:szCs w:val="48"/>
                                </w:rPr>
                              </w:pPr>
                              <w:r w:rsidRPr="006C4687">
                                <w:rPr>
                                  <w:rFonts w:ascii="Arial" w:hAnsi="Arial" w:cs="Arial"/>
                                  <w:color w:val="000000"/>
                                  <w:sz w:val="19"/>
                                  <w:szCs w:val="48"/>
                                </w:rPr>
                                <w:t>^</w:t>
                              </w:r>
                            </w:p>
                          </w:txbxContent>
                        </v:textbox>
                      </v:shape>
                      <v:shape id="Text Box 3142" o:spid="_x0000_s1114" type="#_x0000_t202" style="position:absolute;left:5786;top:3525;width:1599;height:2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rc58IA&#10;AADcAAAADwAAAGRycy9kb3ducmV2LnhtbERPzWoCMRC+C75DmEIvotkqiLs1igiVHrxo+wBDMt0s&#10;3UzWTVZ3fXojFHqbj+931tve1eJKbag8K3ibZSCItTcVlwq+vz6mKxAhIhusPZOCgQJsN+PRGgvj&#10;b3yi6zmWIoVwKFCBjbEppAzaksMw8w1x4n586zAm2JbStHhL4a6W8yxbSocVpwaLDe0t6d9z5xTo&#10;Y3f3iwvlk1Onl/XdVsOhGZR6fel37yAi9fFf/Of+NGl+lsPzmXSB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tznwgAAANwAAAAPAAAAAAAAAAAAAAAAAJgCAABkcnMvZG93&#10;bnJldi54bWxQSwUGAAAAAAQABAD1AAAAhwMAAAAA&#10;" filled="f" fillcolor="#bbe0e3" stroked="f">
                        <v:textbox inset="1.0447mm,.52236mm,1.0447mm,.52236mm">
                          <w:txbxContent>
                            <w:p w:rsidR="009C003E" w:rsidRPr="006C4687" w:rsidRDefault="009C003E" w:rsidP="00855683">
                              <w:pPr>
                                <w:autoSpaceDE w:val="0"/>
                                <w:autoSpaceDN w:val="0"/>
                                <w:adjustRightInd w:val="0"/>
                                <w:rPr>
                                  <w:i/>
                                  <w:iCs/>
                                  <w:color w:val="000000"/>
                                  <w:sz w:val="26"/>
                                  <w:szCs w:val="64"/>
                                </w:rPr>
                              </w:pPr>
                              <w:r w:rsidRPr="006C4687">
                                <w:rPr>
                                  <w:i/>
                                  <w:iCs/>
                                  <w:color w:val="000000"/>
                                  <w:sz w:val="26"/>
                                  <w:szCs w:val="64"/>
                                </w:rPr>
                                <w:t>u</w:t>
                              </w:r>
                            </w:p>
                          </w:txbxContent>
                        </v:textbox>
                      </v:shape>
                      <v:shape id="Text Box 3143" o:spid="_x0000_s1115" type="#_x0000_t202" style="position:absolute;left:8546;top:933;width:1880;height:2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njp8UA&#10;AADcAAAADwAAAGRycy9kb3ducmV2LnhtbESPQW/CMAyF75P2HyIj7TKNlE1CWyGgaRKIwy7AfoCV&#10;mKaicbomhZZfjw+TdrP1nt/7vFwPoVEX6lId2cBsWoAittHVXBn4OW5e3kGljOywiUwGRkqwXj0+&#10;LLF08cp7uhxypSSEU4kGfM5tqXWyngKmaWyJRTvFLmCWtau06/Aq4aHRr0Ux1wFrlgaPLX15sudD&#10;HwzY7/4W337p43nf23lz8/W4bUdjnibD5wJUpiH/m/+ud07wZ4Ivz8gEe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eOnxQAAANwAAAAPAAAAAAAAAAAAAAAAAJgCAABkcnMv&#10;ZG93bnJldi54bWxQSwUGAAAAAAQABAD1AAAAigMAAAAA&#10;" filled="f" fillcolor="#bbe0e3" stroked="f">
                        <v:textbox inset="1.0447mm,.52236mm,1.0447mm,.52236mm">
                          <w:txbxContent>
                            <w:p w:rsidR="009C003E" w:rsidRPr="006C4687" w:rsidRDefault="009C003E" w:rsidP="00855683">
                              <w:pPr>
                                <w:autoSpaceDE w:val="0"/>
                                <w:autoSpaceDN w:val="0"/>
                                <w:adjustRightInd w:val="0"/>
                                <w:rPr>
                                  <w:i/>
                                  <w:iCs/>
                                  <w:color w:val="000000"/>
                                  <w:sz w:val="26"/>
                                  <w:szCs w:val="64"/>
                                </w:rPr>
                              </w:pPr>
                              <w:r w:rsidRPr="006C4687">
                                <w:rPr>
                                  <w:i/>
                                  <w:iCs/>
                                  <w:color w:val="000000"/>
                                  <w:sz w:val="26"/>
                                  <w:szCs w:val="64"/>
                                </w:rPr>
                                <w:t>w</w:t>
                              </w:r>
                            </w:p>
                          </w:txbxContent>
                        </v:textbox>
                      </v:shape>
                      <v:oval id="Oval 3144" o:spid="_x0000_s1116" style="position:absolute;left:4402;top:4432;width:173;height:1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JBNcMA&#10;AADcAAAADwAAAGRycy9kb3ducmV2LnhtbERPTWvCQBC9C/0PyxR6kbpJD9qmrlILBdGDmnrxNmSn&#10;SWh2Nu6uSfrvu4LgbR7vc+bLwTSiI+drywrSSQKCuLC65lLB8fvr+RWED8gaG8uk4I88LBcPozlm&#10;2vZ8oC4PpYgh7DNUUIXQZlL6oiKDfmJb4sj9WGcwROhKqR32Mdw08iVJptJgzbGhwpY+Kyp+84tR&#10;8DYums1s3K3C7uSY9udy62e9Uk+Pw8c7iEBDuItv7rWO89MUrs/EC+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1JBNcMAAADcAAAADwAAAAAAAAAAAAAAAACYAgAAZHJzL2Rv&#10;d25yZXYueG1sUEsFBgAAAAAEAAQA9QAAAIgDAAAAAA==&#10;" fillcolor="#bbe0e3" strokecolor="#0c0"/>
                      <v:shape id="Freeform 3145" o:spid="_x0000_s1117" style="position:absolute;left:972;top:1020;width:8941;height:9042;visibility:visible;mso-wrap-style:square;v-text-anchor:top" coordsize="1364,1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6TaccA&#10;AADcAAAADwAAAGRycy9kb3ducmV2LnhtbESPQWvCQBCF74X+h2UKvZmNHkSia5AWqUoPVUv1OGSn&#10;2bTZ2ZDdaOyvdwWhtxnem/e9meW9rcWJWl85VjBMUhDEhdMVlwo+98vBBIQPyBprx6TgQh7y+ePD&#10;DDPtzryl0y6UIoawz1CBCaHJpPSFIYs+cQ1x1L5dazHEtS2lbvEcw20tR2k6lhYrjgSDDb0YKn53&#10;nY3cj7+v9XJzeN+8Hc2ioxTrn9exUs9P/WIKIlAf/s3365WO9YcjuD0TJ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Ok2nHAAAA3AAAAA8AAAAAAAAAAAAAAAAAmAIAAGRy&#10;cy9kb3ducmV2LnhtbFBLBQYAAAAABAAEAPUAAACMAwAAAAA=&#10;" path="m708,572l1364,,,184,36,1212r1196,168l708,572xe" filled="f" fillcolor="#bbe0e3">
                        <v:path arrowok="t" o:connecttype="custom" o:connectlocs="464095,374794;894103,0;0,120563;23598,794144;807577,904223;464095,374794" o:connectangles="0,0,0,0,0,0"/>
                      </v:shape>
                      <v:line id="Line 3146" o:spid="_x0000_s1118" style="position:absolute;flip:x;visibility:visible;mso-wrap-style:square" from="1183,4793" to="3095,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LMisEAAADcAAAADwAAAGRycy9kb3ducmV2LnhtbERPzWrCQBC+F/oOywi91U2aKiW6Sim0&#10;DR4ErQ8wZMdsMDsbsqPGt+8WCt7m4/ud5Xr0nbrQENvABvJpBoq4DrblxsDh5/P5DVQUZItdYDJw&#10;owjr1ePDEksbrryjy14alUI4lmjAifSl1rF25DFOQ0+cuGMYPEqCQ6PtgNcU7jv9kmVz7bHl1OCw&#10;pw9H9Wl/9gZmt+8vya3bFg3tNgeW1+pcVMY8Tcb3BSihUe7if3dl0/y8gL9n0gV69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4syKwQAAANwAAAAPAAAAAAAAAAAAAAAA&#10;AKECAABkcnMvZG93bnJldi54bWxQSwUGAAAAAAQABAD5AAAAjwMAAAAA&#10;" strokeweight=".25pt">
                        <v:stroke dashstyle="dash"/>
                      </v:line>
                      <v:line id="Line 3147" o:spid="_x0000_s1119" style="position:absolute;visibility:visible;mso-wrap-style:square" from="3095,4772" to="9022,10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nJ1sYAAADcAAAADwAAAGRycy9kb3ducmV2LnhtbESPzWrDQAyE74W8w6JAb/U6gZTG9SaE&#10;QErApCU/l96EV7VNvVrj3cb221eHQm8SM5r5lG9H16o79aHxbGCRpKCIS28brgzcroenF1AhIlts&#10;PZOBiQJsN7OHHDPrBz7T/RIrJSEcMjRQx9hlWoeyJoch8R2xaF++dxhl7Sttexwk3LV6mabP2mHD&#10;0lBjR/uayu/LjzNQvH+eaZm+rcvVNBQf8XDS3Xgy5nE+7l5BRRrjv/nv+mgFfyG08oxMoD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5ydbGAAAA3AAAAA8AAAAAAAAA&#10;AAAAAAAAoQIAAGRycy9kb3ducmV2LnhtbFBLBQYAAAAABAAEAPkAAACUAwAAAAA=&#10;" strokeweight=".25pt">
                        <v:stroke dashstyle="dash"/>
                      </v:line>
                      <v:line id="Line 3148" o:spid="_x0000_s1120" style="position:absolute;flip:y;visibility:visible;mso-wrap-style:square" from="3095,1020" to="9837,4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r7YMIAAADcAAAADwAAAGRycy9kb3ducmV2LnhtbERP22rCQBB9L/Qflin0rW6ibdHoKiLY&#10;hj4UvHzAkB2zwexsyI4a/75bKPRtDuc6i9XgW3WlPjaBDeSjDBRxFWzDtYHjYfsyBRUF2WIbmAzc&#10;KcJq+fiwwMKGG+/oupdapRCOBRpwIl2hdawceYyj0BEn7hR6j5JgX2vb4y2F+1aPs+xde2w4NTjs&#10;aOOoOu8v3sDb/fNDcuu+JzXtvo4sr+VlUhrz/DSs56CEBvkX/7lLm+bnM/h9Jl2gl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wr7YMIAAADcAAAADwAAAAAAAAAAAAAA&#10;AAChAgAAZHJzL2Rvd25yZXYueG1sUEsFBgAAAAAEAAQA+QAAAJADAAAAAA==&#10;" strokeweight=".25pt">
                        <v:stroke dashstyle="dash"/>
                      </v:line>
                      <v:line id="Line 3149" o:spid="_x0000_s1121" style="position:absolute;flip:x y;visibility:visible;mso-wrap-style:square" from="945,2202" to="3095,4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U2U8YAAADcAAAADwAAAGRycy9kb3ducmV2LnhtbESPT2vCQBDF74V+h2UK3uqmgjVEV7Et&#10;gtJS8c/F25Adk2B2Nuyumn77zqHQ2wzvzXu/mS1616obhdh4NvAyzEARl942XBk4HlbPOaiYkC22&#10;nsnAD0VYzB8fZlhYf+cd3fapUhLCsUADdUpdoXUsa3IYh74jFu3sg8Mka6i0DXiXcNfqUZa9aocN&#10;S0ONHb3XVF72V2eg+kjbU86fb9+TzTYfB/e1Xk1yYwZP/XIKKlGf/s1/12sr+CPBl2dkAj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Q1NlPGAAAA3AAAAA8AAAAAAAAA&#10;AAAAAAAAoQIAAGRycy9kb3ducmV2LnhtbFBLBQYAAAAABAAEAPkAAACUAwAAAAA=&#10;" strokeweight=".25pt">
                        <v:stroke dashstyle="dash"/>
                      </v:line>
                      <v:shape id="Text Box 3150" o:spid="_x0000_s1122" type="#_x0000_t202" style="position:absolute;left:6034;top:3530;width:1351;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mMgcIA&#10;AADcAAAADwAAAGRycy9kb3ducmV2LnhtbERPzYrCMBC+L/gOYQQvi6a6IFqNsizs4sGLPw8wJGNT&#10;bCa1SbX16c3Cwt7m4/ud9bZzlbhTE0rPCqaTDASx9qbkQsH59D1egAgR2WDlmRT0FGC7GbytMTf+&#10;wQe6H2MhUgiHHBXYGOtcyqAtOQwTXxMn7uIbhzHBppCmwUcKd5WcZdlcOiw5NVis6cuSvh5bp0Dv&#10;26f/uNHy/dDqefW0Zf9T90qNht3nCkSkLv6L/9w7k+bPpvD7TLp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YyBwgAAANwAAAAPAAAAAAAAAAAAAAAAAJgCAABkcnMvZG93&#10;bnJldi54bWxQSwUGAAAAAAQABAD1AAAAhwMAAAAA&#10;" filled="f" fillcolor="#bbe0e3" stroked="f">
                        <v:textbox inset="1.0447mm,.52236mm,1.0447mm,.52236mm">
                          <w:txbxContent>
                            <w:p w:rsidR="009C003E" w:rsidRPr="006C4687" w:rsidRDefault="009C003E" w:rsidP="00855683">
                              <w:pPr>
                                <w:autoSpaceDE w:val="0"/>
                                <w:autoSpaceDN w:val="0"/>
                                <w:adjustRightInd w:val="0"/>
                                <w:rPr>
                                  <w:rFonts w:ascii="Arial" w:hAnsi="Arial" w:cs="Arial"/>
                                  <w:color w:val="000000"/>
                                  <w:sz w:val="19"/>
                                  <w:szCs w:val="48"/>
                                </w:rPr>
                              </w:pPr>
                              <w:r w:rsidRPr="006C4687">
                                <w:rPr>
                                  <w:rFonts w:ascii="Arial" w:hAnsi="Arial" w:cs="Arial"/>
                                  <w:color w:val="000000"/>
                                  <w:sz w:val="19"/>
                                  <w:szCs w:val="48"/>
                                </w:rPr>
                                <w:t>^</w:t>
                              </w:r>
                            </w:p>
                          </w:txbxContent>
                        </v:textbox>
                      </v:shape>
                      <v:shape id="Text Box 3151" o:spid="_x0000_s1123" type="#_x0000_t202" style="position:absolute;left:8892;top:955;width:1351;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sS9sIA&#10;AADcAAAADwAAAGRycy9kb3ducmV2LnhtbERPzWoCMRC+C32HMIVepGa7grSrUaSg9NCLPw8wJNPN&#10;4maybrK669M3guBtPr7fWax6V4sLtaHyrOBjkoEg1t5UXCo4HjbvnyBCRDZYeyYFAwVYLV9GCyyM&#10;v/KOLvtYihTCoUAFNsamkDJoSw7DxDfEifvzrcOYYFtK0+I1hbta5lk2kw4rTg0WG/q2pE/7zinQ&#10;v93NT8/0Nd51elbfbDVsm0Gpt9d+PQcRqY9P8cP9Y9L8PIf7M+kC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mxL2wgAAANwAAAAPAAAAAAAAAAAAAAAAAJgCAABkcnMvZG93&#10;bnJldi54bWxQSwUGAAAAAAQABAD1AAAAhwMAAAAA&#10;" filled="f" fillcolor="#bbe0e3" stroked="f">
                        <v:textbox inset="1.0447mm,.52236mm,1.0447mm,.52236mm">
                          <w:txbxContent>
                            <w:p w:rsidR="009C003E" w:rsidRPr="006C4687" w:rsidRDefault="009C003E" w:rsidP="00855683">
                              <w:pPr>
                                <w:autoSpaceDE w:val="0"/>
                                <w:autoSpaceDN w:val="0"/>
                                <w:adjustRightInd w:val="0"/>
                                <w:rPr>
                                  <w:rFonts w:ascii="Arial" w:hAnsi="Arial" w:cs="Arial"/>
                                  <w:color w:val="000000"/>
                                  <w:sz w:val="19"/>
                                  <w:szCs w:val="48"/>
                                </w:rPr>
                              </w:pPr>
                              <w:r w:rsidRPr="006C4687">
                                <w:rPr>
                                  <w:rFonts w:ascii="Arial" w:hAnsi="Arial" w:cs="Arial"/>
                                  <w:color w:val="000000"/>
                                  <w:sz w:val="19"/>
                                  <w:szCs w:val="48"/>
                                </w:rPr>
                                <w:t>^</w:t>
                              </w:r>
                            </w:p>
                          </w:txbxContent>
                        </v:textbox>
                      </v:shape>
                      <v:shape id="Freeform 3152" o:spid="_x0000_s1124" style="position:absolute;left:3354;top:3762;width:5641;height:6251;visibility:visible;mso-wrap-style:square;v-text-anchor:top" coordsize="861,9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mLVr8A&#10;AADcAAAADwAAAGRycy9kb3ducmV2LnhtbERPS4vCMBC+C/sfwizsTVO7KG41yrIgFDz56H22Gdti&#10;MylJrPXfG0HwNh/fc1abwbSiJ+cbywqmkwQEcWl1w5WC03E7XoDwAVlja5kU3MnDZv0xWmGm7Y33&#10;1B9CJWII+wwV1CF0mZS+rMmgn9iOOHJn6wyGCF0ltcNbDDetTJNkLg02HBtq7OivpvJyuBoF3Q4X&#10;8//8p5A72+dp44pZYQqlvj6H3yWIQEN4i1/uXMf56Tc8n4kXyP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KYtWvwAAANwAAAAPAAAAAAAAAAAAAAAAAJgCAABkcnMvZG93bnJl&#10;di54bWxQSwUGAAAAAAQABAD1AAAAhAMAAAAA&#10;" path="m861,954l,e" filled="f">
                        <v:path arrowok="t" o:connecttype="custom" o:connectlocs="564014,625129;0,0" o:connectangles="0,0"/>
                      </v:shape>
                      <v:shape id="Freeform 3153" o:spid="_x0000_s1125" style="position:absolute;left:1204;top:3762;width:2188;height:5188;visibility:visible;mso-wrap-style:square;v-text-anchor:top" coordsize="333,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oOmMIA&#10;AADcAAAADwAAAGRycy9kb3ducmV2LnhtbERPTWvCQBC9C/0PyxR6001DUYmuIRUKLR7U2EtvQ3bM&#10;hmZnQ3aj6b/vCoK3ebzPWeejbcWFet84VvA6S0AQV043XCv4Pn1MlyB8QNbYOiYFf+Qh3zxN1php&#10;d+UjXcpQixjCPkMFJoQuk9JXhiz6meuII3d2vcUQYV9L3eM1httWpkkylxYbjg0GO9oaqn7LwSoY&#10;OrdNsNinP+XiYNKvwTTvO6PUy/NYrEAEGsNDfHd/6jg/fYPbM/E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g6YwgAAANwAAAAPAAAAAAAAAAAAAAAAAJgCAABkcnMvZG93&#10;bnJldi54bWxQSwUGAAAAAAQABAD1AAAAhwMAAAAA&#10;" path="m,792l333,e" filled="f">
                        <v:path arrowok="t" o:connecttype="custom" o:connectlocs="0,518781;218799,0" o:connectangles="0,0"/>
                      </v:shape>
                      <v:shape id="Freeform 3154" o:spid="_x0000_s1126" style="position:absolute;left:929;top:2245;width:2442;height:1517;visibility:visible;mso-wrap-style:square;v-text-anchor:top" coordsize="372,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hBGsEA&#10;AADcAAAADwAAAGRycy9kb3ducmV2LnhtbERPS4vCMBC+C/6HMII3TVVcSzWKCLvsXnyj17EZ22Iz&#10;KU1Wu//eLAje5uN7zmzRmFLcqXaFZQWDfgSCOLW64EzB8fDZi0E4j6yxtEwK/sjBYt5uzTDR9sE7&#10;uu99JkIIuwQV5N5XiZQuzcmg69uKOHBXWxv0AdaZ1DU+Qrgp5TCKPqTBgkNDjhWtckpv+1+j4Gzj&#10;n6+liTc85mgzWm8vZ3+aKNXtNMspCE+Nf4tf7m8d5g/H8P9MuE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4QRrBAAAA3AAAAA8AAAAAAAAAAAAAAAAAmAIAAGRycy9kb3du&#10;cmV2LnhtbFBLBQYAAAAABAAEAPUAAACGAwAAAAA=&#10;" path="m372,231l,e" filled="f">
                        <v:path arrowok="t" o:connecttype="custom" o:connectlocs="244190,151694;0,0" o:connectangles="0,0"/>
                      </v:shape>
                      <v:shape id="Freeform 3155" o:spid="_x0000_s1127" style="position:absolute;left:3371;top:1009;width:6493;height:2753;visibility:visible;mso-wrap-style:square;v-text-anchor:top" coordsize="99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x7/MAA&#10;AADcAAAADwAAAGRycy9kb3ducmV2LnhtbERPS4vCMBC+C/6HMIIX0VQXRKqpiKyPqw/0OjTTBzaT&#10;bhNt/fdmYWFv8/E9Z7XuTCVe1LjSsoLpJAJBnFpdcq7getmNFyCcR9ZYWSYFb3KwTvq9Fcbatnyi&#10;19nnIoSwi1FB4X0dS+nSggy6ia2JA5fZxqAPsMmlbrAN4aaSsyiaS4Mlh4YCa9oWlD7OT6Pg1N2n&#10;e4yOt++f7NJWPDpcv953pYaDbrME4anz/+I/91GH+bM5/D4TLpDJ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Tx7/MAAAADcAAAADwAAAAAAAAAAAAAAAACYAgAAZHJzL2Rvd25y&#10;ZXYueG1sUEsFBgAAAAAEAAQA9QAAAIUDAAAAAA==&#10;" path="m,420l990,e" filled="f">
                        <v:path arrowok="t" o:connecttype="custom" o:connectlocs="0,275316;649373,0" o:connectangles="0,0"/>
                      </v:shape>
                      <v:oval id="Oval 3156" o:spid="_x0000_s1128" style="position:absolute;left:9805;top:944;width:178;height: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cZxcIA&#10;AADcAAAADwAAAGRycy9kb3ducmV2LnhtbERP22rCQBB9F/oPyxT6ZjZKqSF1lSIV+2DFmn7AkB2T&#10;0Oxs2N1c+vduoeDbHM511tvJtGIg5xvLChZJCoK4tLrhSsF3sZ9nIHxA1thaJgW/5GG7eZitMdd2&#10;5C8aLqESMYR9jgrqELpcSl/WZNAntiOO3NU6gyFCV0ntcIzhppXLNH2RBhuODTV2tKup/Ln0RkGx&#10;wGfjTvTenwuuPg+7ITuurko9PU5vryACTeEu/nd/6Dh/uYK/Z+IFcn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pxnFwgAAANwAAAAPAAAAAAAAAAAAAAAAAJgCAABkcnMvZG93&#10;bnJldi54bWxQSwUGAAAAAAQABAD1AAAAhwMAAAAA&#10;" fillcolor="#bbe0e3"/>
                      <v:oval id="Oval 3157" o:spid="_x0000_s1129" style="position:absolute;left:8919;top:9943;width:178;height:1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OnfsUA&#10;AADdAAAADwAAAGRycy9kb3ducmV2LnhtbESP3WrCQBSE7wu+w3KE3tWNtvgTXUVEsRdV1PgAh+wx&#10;CWbPht01pm/fLRR6OczMN8xi1ZlatOR8ZVnBcJCAIM6trrhQcM12b1MQPiBrrC2Tgm/ysFr2XhaY&#10;avvkM7WXUIgIYZ+igjKEJpXS5yUZ9APbEEfvZp3BEKUrpHb4jHBTy1GSjKXBiuNCiQ1tSsrvl4dR&#10;kA3xw7gjbR+njIvDftNOvyY3pV773XoOIlAX/sN/7U+t4H00G8Pvm/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46d+xQAAAN0AAAAPAAAAAAAAAAAAAAAAAJgCAABkcnMv&#10;ZG93bnJldi54bWxQSwUGAAAAAAQABAD1AAAAigMAAAAA&#10;" fillcolor="#bbe0e3"/>
                      <v:oval id="Oval 3158" o:spid="_x0000_s1130" style="position:absolute;left:875;top:2143;width:173;height:1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8C5cUA&#10;AADdAAAADwAAAGRycy9kb3ducmV2LnhtbESP0WrCQBRE3wv+w3IF3+pGK1Wjq4hU7EMVNX7AJXtN&#10;gtm7YXeN6d93C4U+DjNzhlmuO1OLlpyvLCsYDRMQxLnVFRcKrtnudQbCB2SNtWVS8E0e1qveyxJT&#10;bZ98pvYSChEh7FNUUIbQpFL6vCSDfmgb4ujdrDMYonSF1A6fEW5qOU6Sd2mw4rhQYkPbkvL75WEU&#10;ZCOcGHekj8cp4+Kw37azr+lNqUG/2yxABOrCf/iv/akVvI3nU/h9E5+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rwLlxQAAAN0AAAAPAAAAAAAAAAAAAAAAAJgCAABkcnMv&#10;ZG93bnJldi54bWxQSwUGAAAAAAQABAD1AAAAigMAAAAA&#10;" fillcolor="#bbe0e3"/>
                      <v:oval id="Oval 3159" o:spid="_x0000_s1131" style="position:absolute;left:1107;top:8864;width:178;height:1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CWl8IA&#10;AADdAAAADwAAAGRycy9kb3ducmV2LnhtbERP3WrCMBS+H+wdwhl4t6b+sGlnlCETvdCh1gc4NMe2&#10;rDkpSaz17c2FsMuP73++7E0jOnK+tqxgmKQgiAuray4VnPP1+xSED8gaG8uk4E4elovXlzlm2t74&#10;SN0plCKGsM9QQRVCm0npi4oM+sS2xJG7WGcwROhKqR3eYrhp5ChNP6TBmmNDhS2tKir+TlejIB/i&#10;xLhf+rkeci73m1U33X1elBq89d9fIAL14V/8dG+1gvFoFufGN/EJ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MJaXwgAAAN0AAAAPAAAAAAAAAAAAAAAAAJgCAABkcnMvZG93&#10;bnJldi54bWxQSwUGAAAAAAQABAD1AAAAhwMAAAAA&#10;" fillcolor="#bbe0e3"/>
                      <v:shape id="Freeform 3160" o:spid="_x0000_s1132" style="position:absolute;left:3371;top:3762;width:2263;height:999;visibility:visible;mso-wrap-style:square;v-text-anchor:top" coordsize="345,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XPhMYA&#10;AADdAAAADwAAAGRycy9kb3ducmV2LnhtbESPQWvCQBSE70L/w/IK3nRjLNJEVynF1lLwUBW8PrLP&#10;JJh9G3a3MfrruwXB4zAz3zCLVW8a0ZHztWUFk3ECgriwuuZSwWH/MXoF4QOyxsYyKbiSh9XyabDA&#10;XNsL/1C3C6WIEPY5KqhCaHMpfVGRQT+2LXH0TtYZDFG6UmqHlwg3jUyTZCYN1hwXKmzpvaLivPs1&#10;Cj7Xt0lGx+5wSl82s8117ba3b6fU8Ll/m4MI1IdH+N7+0gqmaZbB/5v4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XPhMYAAADdAAAADwAAAAAAAAAAAAAAAACYAgAAZHJz&#10;L2Rvd25yZXYueG1sUEsFBgAAAAAEAAQA9QAAAIsDAAAAAA==&#10;" path="m,l345,153e" filled="f">
                        <v:path arrowok="t" o:connecttype="custom" o:connectlocs="0,0;226362,99869" o:connectangles="0,0"/>
                      </v:shape>
                      <v:oval id="Oval 3161" o:spid="_x0000_s1133" style="position:absolute;left:3311;top:3676;width:178;height:1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0Ai8EA&#10;AADdAAAADwAAAGRycy9kb3ducmV2LnhtbERPy4rCMBTdC/5DuII7TX2gUo0iooyLcRitH3Bprm2x&#10;uSlJrJ2/nywGZnk4782uM7VoyfnKsoLJOAFBnFtdcaHgnp1GKxA+IGusLZOCH/Kw2/Z7G0y1ffOV&#10;2lsoRAxhn6KCMoQmldLnJRn0Y9sQR+5hncEQoSukdviO4aaW0yRZSIMVx4YSGzqUlD9vL6Mgm+Dc&#10;uC86vr4zLi4fh3b1uXwoNRx0+zWIQF34F/+5z1rBbJbE/fFNf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tAIvBAAAA3QAAAA8AAAAAAAAAAAAAAAAAmAIAAGRycy9kb3du&#10;cmV2LnhtbFBLBQYAAAAABAAEAPUAAACGAwAAAAA=&#10;" fillcolor="#bbe0e3"/>
                      <v:oval id="Oval 3162" o:spid="_x0000_s1134" style="position:absolute;left:5553;top:4696;width:178;height:1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lEMUA&#10;AADdAAAADwAAAGRycy9kb3ducmV2LnhtbESP0WrCQBRE3wv+w3IF3+omWqpEVxFp0YdW1PgBl+w1&#10;CWbvht01xr/vFgp9HGbmDLNc96YRHTlfW1aQjhMQxIXVNZcKLvnn6xyED8gaG8uk4Eke1qvByxIz&#10;bR98ou4cShEh7DNUUIXQZlL6oiKDfmxb4uhdrTMYonSl1A4fEW4aOUmSd2mw5rhQYUvbiorb+W4U&#10;5Cm+GXegj/sx5/J7t+3mX7OrUqNhv1mACNSH//Bfe68VTKdJCr9v4hO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4aUQxQAAAN0AAAAPAAAAAAAAAAAAAAAAAJgCAABkcnMv&#10;ZG93bnJldi54bWxQSwUGAAAAAAQABAD1AAAAigMAAAAA&#10;" fillcolor="#bbe0e3"/>
                      <v:shape id="Text Box 3163" o:spid="_x0000_s1135" type="#_x0000_t202" style="position:absolute;left:940;width:2393;height:2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wswcYA&#10;AADdAAAADwAAAGRycy9kb3ducmV2LnhtbESP3WoCMRSE7wu+QzgFb4pm64Lo1iilUOmFN/48wCE5&#10;3SzdnKybrO769I0geDnMzDfMatO7WlyoDZVnBe/TDASx9qbiUsHp+D1ZgAgR2WDtmRQMFGCzHr2s&#10;sDD+ynu6HGIpEoRDgQpsjE0hZdCWHIapb4iT9+tbhzHJtpSmxWuCu1rOsmwuHVacFiw29GVJ/x06&#10;p0DvupvPz7R823d6Xt9sNWybQanxa//5ASJSH5/hR/vHKMjzbAb3N+kJ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wswcYAAADdAAAADwAAAAAAAAAAAAAAAACYAgAAZHJz&#10;L2Rvd25yZXYueG1sUEsFBgAAAAAEAAQA9QAAAIsDAAAAAA==&#10;" filled="f" fillcolor="#bbe0e3" stroked="f">
                        <v:textbox inset="1.0447mm,.52236mm,1.0447mm,.52236mm">
                          <w:txbxContent>
                            <w:p w:rsidR="009C003E" w:rsidRPr="006C4687" w:rsidRDefault="009C003E" w:rsidP="00855683">
                              <w:pPr>
                                <w:autoSpaceDE w:val="0"/>
                                <w:autoSpaceDN w:val="0"/>
                                <w:adjustRightInd w:val="0"/>
                                <w:rPr>
                                  <w:rFonts w:ascii="Arial" w:hAnsi="Arial" w:cs="Arial"/>
                                  <w:i/>
                                  <w:iCs/>
                                  <w:color w:val="808080"/>
                                  <w:sz w:val="26"/>
                                  <w:szCs w:val="64"/>
                                  <w:vertAlign w:val="superscript"/>
                                </w:rPr>
                              </w:pPr>
                              <w:r w:rsidRPr="006C4687">
                                <w:rPr>
                                  <w:i/>
                                  <w:iCs/>
                                  <w:color w:val="808080"/>
                                  <w:sz w:val="26"/>
                                  <w:szCs w:val="64"/>
                                </w:rPr>
                                <w:t>R</w:t>
                              </w:r>
                              <w:r w:rsidRPr="006C4687">
                                <w:rPr>
                                  <w:rFonts w:ascii="Arial" w:hAnsi="Arial" w:cs="Arial"/>
                                  <w:i/>
                                  <w:iCs/>
                                  <w:color w:val="808080"/>
                                  <w:sz w:val="26"/>
                                  <w:szCs w:val="64"/>
                                  <w:vertAlign w:val="superscript"/>
                                </w:rPr>
                                <w:t>2</w:t>
                              </w:r>
                            </w:p>
                          </w:txbxContent>
                        </v:textbox>
                      </v:shape>
                      <v:shape id="Text Box 3164" o:spid="_x0000_s1136" type="#_x0000_t202" style="position:absolute;left:680;top:5;width:1318;height:2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CJWsUA&#10;AADdAAAADwAAAGRycy9kb3ducmV2LnhtbESPQWsCMRSE7wX/Q3hCL0Wz7YLoahQpKB560fYHPJLn&#10;ZnHzsm6yuuuvN4VCj8PMfMOsNr2rxY3aUHlW8D7NQBBrbyouFfx87yZzECEiG6w9k4KBAmzWo5cV&#10;Fsbf+Ui3UyxFgnAoUIGNsSmkDNqSwzD1DXHyzr51GJNsS2lavCe4q+VHls2kw4rTgsWGPi3py6lz&#10;CvRX9/D5lRZvx07P6oethn0zKPU67rdLEJH6+B/+ax+MgjzPcvh9k5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gIlaxQAAAN0AAAAPAAAAAAAAAAAAAAAAAJgCAABkcnMv&#10;ZG93bnJldi54bWxQSwUGAAAAAAQABAD1AAAAigMAAAAA&#10;" filled="f" fillcolor="#bbe0e3" stroked="f">
                        <v:textbox inset="1.0447mm,.52236mm,1.0447mm,.52236mm">
                          <w:txbxContent>
                            <w:p w:rsidR="009C003E" w:rsidRPr="006C4687" w:rsidRDefault="009C003E" w:rsidP="00855683">
                              <w:pPr>
                                <w:autoSpaceDE w:val="0"/>
                                <w:autoSpaceDN w:val="0"/>
                                <w:adjustRightInd w:val="0"/>
                                <w:rPr>
                                  <w:rFonts w:ascii="Arial" w:hAnsi="Arial" w:cs="Arial"/>
                                  <w:i/>
                                  <w:iCs/>
                                  <w:color w:val="808080"/>
                                  <w:sz w:val="26"/>
                                  <w:szCs w:val="64"/>
                                  <w:vertAlign w:val="superscript"/>
                                </w:rPr>
                              </w:pPr>
                              <w:r w:rsidRPr="006C4687">
                                <w:rPr>
                                  <w:i/>
                                  <w:iCs/>
                                  <w:color w:val="808080"/>
                                  <w:sz w:val="26"/>
                                  <w:szCs w:val="64"/>
                                </w:rPr>
                                <w:t>I</w:t>
                              </w:r>
                            </w:p>
                          </w:txbxContent>
                        </v:textbox>
                      </v:shape>
                      <v:shape id="Text Box 3165" o:spid="_x0000_s1137" type="#_x0000_t202" style="position:absolute;left:2549;top:6791;width:4058;height:2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Ee7sYA&#10;AADdAAAADwAAAGRycy9kb3ducmV2LnhtbESPQUsDMRSE70L/Q3gFL8Umba3ItmkpQrE3cS0Fb4/N&#10;6+7q5mVJnu36740geBxm5htmvR18py4UUxvYwmxqQBFXwbVcWzi+7e8eQSVBdtgFJgvflGC7Gd2s&#10;sXDhyq90KaVWGcKpQAuNSF9onaqGPKZp6Imzdw7Ro2QZa+0iXjPcd3puzIP22HJeaLCnp4aqz/LL&#10;Wzgs9yJRV/6jnJxeTs9dPzHzd2tvx8NuBUpokP/wX/vgLCwW5h5+3+Qno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Ee7sYAAADdAAAADwAAAAAAAAAAAAAAAACYAgAAZHJz&#10;L2Rvd25yZXYueG1sUEsFBgAAAAAEAAQA9QAAAIsDAAAAAA==&#10;" filled="f" fillcolor="#bbe0e3" stroked="f">
                        <v:stroke dashstyle="dash"/>
                        <v:textbox inset="1.0447mm,.52236mm,1.0447mm,.52236mm">
                          <w:txbxContent>
                            <w:p w:rsidR="009C003E" w:rsidRPr="006C4687" w:rsidRDefault="009C003E" w:rsidP="00855683">
                              <w:pPr>
                                <w:rPr>
                                  <w:i/>
                                  <w:sz w:val="17"/>
                                </w:rPr>
                              </w:pPr>
                              <w:r w:rsidRPr="006C4687">
                                <w:rPr>
                                  <w:noProof/>
                                  <w:sz w:val="17"/>
                                  <w:szCs w:val="16"/>
                                </w:rPr>
                                <w:t xml:space="preserve">old </w:t>
                              </w:r>
                              <w:r w:rsidRPr="006C4687">
                                <w:rPr>
                                  <w:i/>
                                  <w:noProof/>
                                  <w:sz w:val="20"/>
                                  <w:szCs w:val="16"/>
                                </w:rPr>
                                <w:t>v</w:t>
                              </w:r>
                            </w:p>
                          </w:txbxContent>
                        </v:textbox>
                      </v:shape>
                      <v:shape id="Text Box 3166" o:spid="_x0000_s1138" type="#_x0000_t202" style="position:absolute;left:4327;top:6618;width:1253;height:1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W0tcYA&#10;AADdAAAADwAAAGRycy9kb3ducmV2LnhtbESPzWrDMBCE74G+g9hCLqGRG5OQulFCCST00Et+HmCR&#10;tpaptXItObHz9FGhkOMwM98wq03vanGhNlSeFbxOMxDE2puKSwXn0+5lCSJEZIO1Z1IwUIDN+mm0&#10;wsL4Kx/ocoylSBAOBSqwMTaFlEFbchimviFO3rdvHcYk21KaFq8J7mo5y7KFdFhxWrDY0NaS/jl2&#10;ToH+6m4+/6W3yaHTi/pmq2HfDEqNn/uPdxCR+vgI/7c/jYI8z+bw9yY9Ab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W0tcYAAADdAAAADwAAAAAAAAAAAAAAAACYAgAAZHJz&#10;L2Rvd25yZXYueG1sUEsFBgAAAAAEAAQA9QAAAIsDAAAAAA==&#10;" filled="f" fillcolor="#bbe0e3" stroked="f">
                        <v:textbox inset="1.0447mm,.52236mm,1.0447mm,.52236mm">
                          <w:txbxContent>
                            <w:p w:rsidR="009C003E" w:rsidRPr="006C4687" w:rsidRDefault="009C003E" w:rsidP="00855683">
                              <w:pPr>
                                <w:autoSpaceDE w:val="0"/>
                                <w:autoSpaceDN w:val="0"/>
                                <w:adjustRightInd w:val="0"/>
                                <w:rPr>
                                  <w:rFonts w:ascii="Arial" w:hAnsi="Arial" w:cs="Arial"/>
                                  <w:color w:val="000000"/>
                                  <w:sz w:val="16"/>
                                  <w:szCs w:val="40"/>
                                </w:rPr>
                              </w:pPr>
                              <w:r w:rsidRPr="006C4687">
                                <w:rPr>
                                  <w:rFonts w:ascii="Arial" w:hAnsi="Arial" w:cs="Arial"/>
                                  <w:color w:val="000000"/>
                                  <w:sz w:val="16"/>
                                  <w:szCs w:val="40"/>
                                </w:rPr>
                                <w:t>^</w:t>
                              </w:r>
                            </w:p>
                          </w:txbxContent>
                        </v:textbox>
                      </v:shape>
                      <v:rect id="Rectangle 3167" o:spid="_x0000_s1139" style="position:absolute;left:2344;top:6899;width:2955;height:1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xWcYA&#10;AADdAAAADwAAAGRycy9kb3ducmV2LnhtbESP3WrCQBSE74W+w3IK3tWNjfiTukpRhIAgGMXrY/Y0&#10;CWbPhuyqsU/fFQpeDjPzDTNfdqYWN2pdZVnBcBCBIM6trrhQcDxsPqYgnEfWWFsmBQ9ysFy89eaY&#10;aHvnPd0yX4gAYZeggtL7JpHS5SUZdAPbEAfvx7YGfZBtIXWL9wA3tfyMorE0WHFYKLGhVUn5Jbsa&#10;BdtZlR62l/Xqd5fGcpiNJqf0eFaq/959f4Hw1PlX+L+dagVxHI3h+SY8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OxWcYAAADdAAAADwAAAAAAAAAAAAAAAACYAgAAZHJz&#10;L2Rvd25yZXYueG1sUEsFBgAAAAAEAAQA9QAAAIsDAAAAAA==&#10;" filled="f" fillcolor="#bbe0e3">
                        <v:stroke dashstyle="dash"/>
                      </v:rect>
                      <v:line id="Line 3168" o:spid="_x0000_s1140" style="position:absolute;flip:x y;visibility:visible;mso-wrap-style:square" from="3219,5166" to="3538,6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YEgcQAAADdAAAADwAAAGRycy9kb3ducmV2LnhtbESPy2rDMBBF94X+g5hANyWRG5OXGyU0&#10;JYVCVnl8wGBNLRFr5Fqy4/x9VSh0ebmPw11vB1eLntpgPSt4mWQgiEuvLVcKLueP8RJEiMgaa8+k&#10;4E4BtpvHhzUW2t/4SP0pViKNcChQgYmxKaQMpSGHYeIb4uR9+dZhTLKtpG7xlsZdLadZNpcOLSeC&#10;wYbeDZXXU+cSt4t7I+3KLg6z/plm513+3RmlnkbD2yuISEP8D/+1P7WCPM8W8PsmPQG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lgSBxAAAAN0AAAAPAAAAAAAAAAAA&#10;AAAAAKECAABkcnMvZG93bnJldi54bWxQSwUGAAAAAAQABAD5AAAAkgMAAAAA&#10;">
                        <v:stroke dashstyle="dash" endarrow="block"/>
                      </v:line>
                      <w10:wrap type="tight"/>
                      <w10:anchorlock/>
                    </v:group>
                  </w:pict>
                </mc:Fallback>
              </mc:AlternateContent>
            </w:r>
          </w:p>
        </w:tc>
        <w:tc>
          <w:tcPr>
            <w:tcW w:w="2390" w:type="dxa"/>
            <w:gridSpan w:val="2"/>
            <w:tcBorders>
              <w:top w:val="nil"/>
              <w:left w:val="nil"/>
              <w:bottom w:val="nil"/>
              <w:right w:val="nil"/>
            </w:tcBorders>
            <w:vAlign w:val="center"/>
          </w:tcPr>
          <w:p w:rsidR="00855683" w:rsidRPr="002914E1" w:rsidRDefault="00F91567" w:rsidP="00DC6353">
            <w:pPr>
              <w:spacing w:after="40"/>
              <w:jc w:val="center"/>
            </w:pPr>
            <w:r>
              <w:rPr>
                <w:noProof/>
              </w:rPr>
              <mc:AlternateContent>
                <mc:Choice Requires="wpg">
                  <w:drawing>
                    <wp:inline distT="0" distB="0" distL="0" distR="0">
                      <wp:extent cx="1011555" cy="1096010"/>
                      <wp:effectExtent l="19050" t="38100" r="55245" b="27940"/>
                      <wp:docPr id="3648" name="Group 3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1555" cy="1096010"/>
                                <a:chOff x="1441" y="4320"/>
                                <a:chExt cx="1593" cy="1726"/>
                              </a:xfrm>
                            </wpg:grpSpPr>
                            <wpg:grpSp>
                              <wpg:cNvPr id="3649" name="Canvas 3620"/>
                              <wpg:cNvGrpSpPr>
                                <a:grpSpLocks noChangeAspect="1"/>
                              </wpg:cNvGrpSpPr>
                              <wpg:grpSpPr bwMode="auto">
                                <a:xfrm>
                                  <a:off x="1441" y="4320"/>
                                  <a:ext cx="1584" cy="1726"/>
                                  <a:chOff x="1481" y="1100"/>
                                  <a:chExt cx="1584" cy="1726"/>
                                </a:xfrm>
                              </wpg:grpSpPr>
                              <wps:wsp>
                                <wps:cNvPr id="3650" name="AutoShape 3621"/>
                                <wps:cNvSpPr>
                                  <a:spLocks noChangeAspect="1" noChangeArrowheads="1" noTextEdit="1"/>
                                </wps:cNvSpPr>
                                <wps:spPr bwMode="auto">
                                  <a:xfrm>
                                    <a:off x="1481" y="1100"/>
                                    <a:ext cx="1584" cy="17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51" name="Freeform 3622"/>
                                <wps:cNvSpPr>
                                  <a:spLocks/>
                                </wps:cNvSpPr>
                                <wps:spPr bwMode="auto">
                                  <a:xfrm>
                                    <a:off x="1995" y="1903"/>
                                    <a:ext cx="352" cy="35"/>
                                  </a:xfrm>
                                  <a:custGeom>
                                    <a:avLst/>
                                    <a:gdLst>
                                      <a:gd name="T0" fmla="*/ 0 w 405"/>
                                      <a:gd name="T1" fmla="*/ 24 h 40"/>
                                      <a:gd name="T2" fmla="*/ 291 w 405"/>
                                      <a:gd name="T3" fmla="*/ 0 h 40"/>
                                      <a:gd name="T4" fmla="*/ 405 w 405"/>
                                      <a:gd name="T5" fmla="*/ 40 h 40"/>
                                    </a:gdLst>
                                    <a:ahLst/>
                                    <a:cxnLst>
                                      <a:cxn ang="0">
                                        <a:pos x="T0" y="T1"/>
                                      </a:cxn>
                                      <a:cxn ang="0">
                                        <a:pos x="T2" y="T3"/>
                                      </a:cxn>
                                      <a:cxn ang="0">
                                        <a:pos x="T4" y="T5"/>
                                      </a:cxn>
                                    </a:cxnLst>
                                    <a:rect l="0" t="0" r="r" b="b"/>
                                    <a:pathLst>
                                      <a:path w="405" h="40">
                                        <a:moveTo>
                                          <a:pt x="0" y="24"/>
                                        </a:moveTo>
                                        <a:lnTo>
                                          <a:pt x="291" y="0"/>
                                        </a:lnTo>
                                        <a:lnTo>
                                          <a:pt x="405" y="40"/>
                                        </a:lnTo>
                                      </a:path>
                                    </a:pathLst>
                                  </a:custGeom>
                                  <a:noFill/>
                                  <a:ln w="9525">
                                    <a:solidFill>
                                      <a:srgbClr val="00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652" name="Freeform 3623"/>
                                <wps:cNvSpPr>
                                  <a:spLocks/>
                                </wps:cNvSpPr>
                                <wps:spPr bwMode="auto">
                                  <a:xfrm>
                                    <a:off x="1995" y="1922"/>
                                    <a:ext cx="896" cy="591"/>
                                  </a:xfrm>
                                  <a:custGeom>
                                    <a:avLst/>
                                    <a:gdLst>
                                      <a:gd name="T0" fmla="*/ 0 w 1032"/>
                                      <a:gd name="T1" fmla="*/ 0 h 681"/>
                                      <a:gd name="T2" fmla="*/ 54 w 1032"/>
                                      <a:gd name="T3" fmla="*/ 63 h 681"/>
                                      <a:gd name="T4" fmla="*/ 1032 w 1032"/>
                                      <a:gd name="T5" fmla="*/ 681 h 681"/>
                                    </a:gdLst>
                                    <a:ahLst/>
                                    <a:cxnLst>
                                      <a:cxn ang="0">
                                        <a:pos x="T0" y="T1"/>
                                      </a:cxn>
                                      <a:cxn ang="0">
                                        <a:pos x="T2" y="T3"/>
                                      </a:cxn>
                                      <a:cxn ang="0">
                                        <a:pos x="T4" y="T5"/>
                                      </a:cxn>
                                    </a:cxnLst>
                                    <a:rect l="0" t="0" r="r" b="b"/>
                                    <a:pathLst>
                                      <a:path w="1032" h="681">
                                        <a:moveTo>
                                          <a:pt x="0" y="0"/>
                                        </a:moveTo>
                                        <a:lnTo>
                                          <a:pt x="54" y="63"/>
                                        </a:lnTo>
                                        <a:lnTo>
                                          <a:pt x="1032" y="681"/>
                                        </a:lnTo>
                                      </a:path>
                                    </a:pathLst>
                                  </a:cu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653" name="Freeform 3624"/>
                                <wps:cNvSpPr>
                                  <a:spLocks/>
                                </wps:cNvSpPr>
                                <wps:spPr bwMode="auto">
                                  <a:xfrm>
                                    <a:off x="1960" y="1924"/>
                                    <a:ext cx="38" cy="681"/>
                                  </a:xfrm>
                                  <a:custGeom>
                                    <a:avLst/>
                                    <a:gdLst>
                                      <a:gd name="T0" fmla="*/ 44 w 44"/>
                                      <a:gd name="T1" fmla="*/ 0 h 784"/>
                                      <a:gd name="T2" fmla="*/ 8 w 44"/>
                                      <a:gd name="T3" fmla="*/ 81 h 784"/>
                                      <a:gd name="T4" fmla="*/ 0 w 44"/>
                                      <a:gd name="T5" fmla="*/ 784 h 784"/>
                                    </a:gdLst>
                                    <a:ahLst/>
                                    <a:cxnLst>
                                      <a:cxn ang="0">
                                        <a:pos x="T0" y="T1"/>
                                      </a:cxn>
                                      <a:cxn ang="0">
                                        <a:pos x="T2" y="T3"/>
                                      </a:cxn>
                                      <a:cxn ang="0">
                                        <a:pos x="T4" y="T5"/>
                                      </a:cxn>
                                    </a:cxnLst>
                                    <a:rect l="0" t="0" r="r" b="b"/>
                                    <a:pathLst>
                                      <a:path w="44" h="784">
                                        <a:moveTo>
                                          <a:pt x="44" y="0"/>
                                        </a:moveTo>
                                        <a:lnTo>
                                          <a:pt x="8" y="81"/>
                                        </a:lnTo>
                                        <a:lnTo>
                                          <a:pt x="0" y="784"/>
                                        </a:lnTo>
                                      </a:path>
                                    </a:pathLst>
                                  </a:custGeom>
                                  <a:noFill/>
                                  <a:ln w="9525">
                                    <a:solidFill>
                                      <a:srgbClr val="000000"/>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654" name="Freeform 3625"/>
                                <wps:cNvSpPr>
                                  <a:spLocks/>
                                </wps:cNvSpPr>
                                <wps:spPr bwMode="auto">
                                  <a:xfrm>
                                    <a:off x="1706" y="1312"/>
                                    <a:ext cx="1188" cy="1297"/>
                                  </a:xfrm>
                                  <a:custGeom>
                                    <a:avLst/>
                                    <a:gdLst>
                                      <a:gd name="T0" fmla="*/ 910 w 1696"/>
                                      <a:gd name="T1" fmla="*/ 894 h 1852"/>
                                      <a:gd name="T2" fmla="*/ 1384 w 1696"/>
                                      <a:gd name="T3" fmla="*/ 324 h 1852"/>
                                      <a:gd name="T4" fmla="*/ 1447 w 1696"/>
                                      <a:gd name="T5" fmla="*/ 0 h 1852"/>
                                      <a:gd name="T6" fmla="*/ 0 w 1696"/>
                                      <a:gd name="T7" fmla="*/ 662 h 1852"/>
                                      <a:gd name="T8" fmla="*/ 25 w 1696"/>
                                      <a:gd name="T9" fmla="*/ 1041 h 1852"/>
                                      <a:gd name="T10" fmla="*/ 357 w 1696"/>
                                      <a:gd name="T11" fmla="*/ 1852 h 1852"/>
                                      <a:gd name="T12" fmla="*/ 1696 w 1696"/>
                                      <a:gd name="T13" fmla="*/ 1711 h 1852"/>
                                      <a:gd name="T14" fmla="*/ 1577 w 1696"/>
                                      <a:gd name="T15" fmla="*/ 1443 h 1852"/>
                                      <a:gd name="T16" fmla="*/ 910 w 1696"/>
                                      <a:gd name="T17" fmla="*/ 894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696" h="1852">
                                        <a:moveTo>
                                          <a:pt x="910" y="894"/>
                                        </a:moveTo>
                                        <a:lnTo>
                                          <a:pt x="1384" y="324"/>
                                        </a:lnTo>
                                        <a:lnTo>
                                          <a:pt x="1447" y="0"/>
                                        </a:lnTo>
                                        <a:lnTo>
                                          <a:pt x="0" y="662"/>
                                        </a:lnTo>
                                        <a:lnTo>
                                          <a:pt x="25" y="1041"/>
                                        </a:lnTo>
                                        <a:lnTo>
                                          <a:pt x="357" y="1852"/>
                                        </a:lnTo>
                                        <a:lnTo>
                                          <a:pt x="1696" y="1711"/>
                                        </a:lnTo>
                                        <a:lnTo>
                                          <a:pt x="1577" y="1443"/>
                                        </a:lnTo>
                                        <a:lnTo>
                                          <a:pt x="910" y="894"/>
                                        </a:lnTo>
                                        <a:close/>
                                      </a:path>
                                    </a:pathLst>
                                  </a:custGeom>
                                  <a:noFill/>
                                  <a:ln w="9525">
                                    <a:solidFill>
                                      <a:srgbClr val="00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655" name="Oval 3626"/>
                                <wps:cNvSpPr>
                                  <a:spLocks noChangeArrowheads="1"/>
                                </wps:cNvSpPr>
                                <wps:spPr bwMode="auto">
                                  <a:xfrm>
                                    <a:off x="1946" y="2595"/>
                                    <a:ext cx="23" cy="24"/>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656" name="Oval 3627"/>
                                <wps:cNvSpPr>
                                  <a:spLocks noChangeArrowheads="1"/>
                                </wps:cNvSpPr>
                                <wps:spPr bwMode="auto">
                                  <a:xfrm>
                                    <a:off x="2881" y="2498"/>
                                    <a:ext cx="23" cy="24"/>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657" name="Oval 3628"/>
                                <wps:cNvSpPr>
                                  <a:spLocks noChangeArrowheads="1"/>
                                </wps:cNvSpPr>
                                <wps:spPr bwMode="auto">
                                  <a:xfrm>
                                    <a:off x="2337" y="1926"/>
                                    <a:ext cx="24" cy="23"/>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658" name="Text Box 3629"/>
                                <wps:cNvSpPr txBox="1">
                                  <a:spLocks noChangeArrowheads="1"/>
                                </wps:cNvSpPr>
                                <wps:spPr bwMode="auto">
                                  <a:xfrm>
                                    <a:off x="1905" y="1641"/>
                                    <a:ext cx="199" cy="317"/>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293400" w:rsidRDefault="009C003E" w:rsidP="00156EB2">
                                      <w:pPr>
                                        <w:autoSpaceDE w:val="0"/>
                                        <w:autoSpaceDN w:val="0"/>
                                        <w:adjustRightInd w:val="0"/>
                                        <w:rPr>
                                          <w:i/>
                                          <w:iCs/>
                                          <w:color w:val="000000"/>
                                          <w:sz w:val="22"/>
                                          <w:szCs w:val="64"/>
                                        </w:rPr>
                                      </w:pPr>
                                      <w:r w:rsidRPr="00293400">
                                        <w:rPr>
                                          <w:i/>
                                          <w:iCs/>
                                          <w:color w:val="000000"/>
                                          <w:sz w:val="22"/>
                                          <w:szCs w:val="64"/>
                                        </w:rPr>
                                        <w:t>v</w:t>
                                      </w:r>
                                    </w:p>
                                  </w:txbxContent>
                                </wps:txbx>
                                <wps:bodyPr rot="0" vert="horz" wrap="square" lIns="31806" tIns="15903" rIns="31806" bIns="15903" upright="1">
                                  <a:noAutofit/>
                                </wps:bodyPr>
                              </wps:wsp>
                              <wps:wsp>
                                <wps:cNvPr id="3659" name="Text Box 3630"/>
                                <wps:cNvSpPr txBox="1">
                                  <a:spLocks noChangeArrowheads="1"/>
                                </wps:cNvSpPr>
                                <wps:spPr bwMode="auto">
                                  <a:xfrm>
                                    <a:off x="1913" y="1618"/>
                                    <a:ext cx="198" cy="25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293400" w:rsidRDefault="009C003E" w:rsidP="00156EB2">
                                      <w:pPr>
                                        <w:autoSpaceDE w:val="0"/>
                                        <w:autoSpaceDN w:val="0"/>
                                        <w:adjustRightInd w:val="0"/>
                                        <w:rPr>
                                          <w:rFonts w:ascii="Arial" w:hAnsi="Arial" w:cs="Arial"/>
                                          <w:color w:val="000000"/>
                                          <w:sz w:val="17"/>
                                          <w:szCs w:val="48"/>
                                        </w:rPr>
                                      </w:pPr>
                                      <w:r w:rsidRPr="00293400">
                                        <w:rPr>
                                          <w:rFonts w:ascii="Arial" w:hAnsi="Arial" w:cs="Arial"/>
                                          <w:color w:val="000000"/>
                                          <w:sz w:val="17"/>
                                          <w:szCs w:val="48"/>
                                        </w:rPr>
                                        <w:t>~</w:t>
                                      </w:r>
                                    </w:p>
                                  </w:txbxContent>
                                </wps:txbx>
                                <wps:bodyPr rot="0" vert="horz" wrap="square" lIns="31806" tIns="15903" rIns="31806" bIns="15903" upright="1">
                                  <a:noAutofit/>
                                </wps:bodyPr>
                              </wps:wsp>
                              <wps:wsp>
                                <wps:cNvPr id="3660" name="Freeform 3631"/>
                                <wps:cNvSpPr>
                                  <a:spLocks/>
                                </wps:cNvSpPr>
                                <wps:spPr bwMode="auto">
                                  <a:xfrm>
                                    <a:off x="1708" y="1315"/>
                                    <a:ext cx="1009" cy="606"/>
                                  </a:xfrm>
                                  <a:custGeom>
                                    <a:avLst/>
                                    <a:gdLst>
                                      <a:gd name="T0" fmla="*/ 1161 w 1161"/>
                                      <a:gd name="T1" fmla="*/ 0 h 699"/>
                                      <a:gd name="T2" fmla="*/ 330 w 1161"/>
                                      <a:gd name="T3" fmla="*/ 699 h 699"/>
                                      <a:gd name="T4" fmla="*/ 0 w 1161"/>
                                      <a:gd name="T5" fmla="*/ 533 h 699"/>
                                    </a:gdLst>
                                    <a:ahLst/>
                                    <a:cxnLst>
                                      <a:cxn ang="0">
                                        <a:pos x="T0" y="T1"/>
                                      </a:cxn>
                                      <a:cxn ang="0">
                                        <a:pos x="T2" y="T3"/>
                                      </a:cxn>
                                      <a:cxn ang="0">
                                        <a:pos x="T4" y="T5"/>
                                      </a:cxn>
                                    </a:cxnLst>
                                    <a:rect l="0" t="0" r="r" b="b"/>
                                    <a:pathLst>
                                      <a:path w="1161" h="699">
                                        <a:moveTo>
                                          <a:pt x="1161" y="0"/>
                                        </a:moveTo>
                                        <a:lnTo>
                                          <a:pt x="330" y="699"/>
                                        </a:lnTo>
                                        <a:lnTo>
                                          <a:pt x="0" y="533"/>
                                        </a:lnTo>
                                      </a:path>
                                    </a:pathLst>
                                  </a:custGeom>
                                  <a:noFill/>
                                  <a:ln w="9525">
                                    <a:solidFill>
                                      <a:srgbClr val="00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661" name="Oval 3632"/>
                                <wps:cNvSpPr>
                                  <a:spLocks noChangeArrowheads="1"/>
                                </wps:cNvSpPr>
                                <wps:spPr bwMode="auto">
                                  <a:xfrm>
                                    <a:off x="1695" y="1765"/>
                                    <a:ext cx="23" cy="24"/>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662" name="Oval 3633"/>
                                <wps:cNvSpPr>
                                  <a:spLocks noChangeArrowheads="1"/>
                                </wps:cNvSpPr>
                                <wps:spPr bwMode="auto">
                                  <a:xfrm>
                                    <a:off x="1987" y="1912"/>
                                    <a:ext cx="24" cy="23"/>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663" name="Oval 3634"/>
                                <wps:cNvSpPr>
                                  <a:spLocks noChangeArrowheads="1"/>
                                </wps:cNvSpPr>
                                <wps:spPr bwMode="auto">
                                  <a:xfrm>
                                    <a:off x="2196" y="1933"/>
                                    <a:ext cx="24" cy="23"/>
                                  </a:xfrm>
                                  <a:prstGeom prst="ellipse">
                                    <a:avLst/>
                                  </a:prstGeom>
                                  <a:solidFill>
                                    <a:srgbClr val="BBE0E3"/>
                                  </a:solidFill>
                                  <a:ln w="9525">
                                    <a:solidFill>
                                      <a:srgbClr val="00CC00"/>
                                    </a:solidFill>
                                    <a:round/>
                                    <a:headEnd/>
                                    <a:tailEnd/>
                                  </a:ln>
                                </wps:spPr>
                                <wps:bodyPr rot="0" vert="horz" wrap="square" lIns="91440" tIns="45720" rIns="91440" bIns="45720" anchor="ctr" anchorCtr="0" upright="1">
                                  <a:noAutofit/>
                                </wps:bodyPr>
                              </wps:wsp>
                              <wps:wsp>
                                <wps:cNvPr id="3664" name="Oval 3635"/>
                                <wps:cNvSpPr>
                                  <a:spLocks noChangeArrowheads="1"/>
                                </wps:cNvSpPr>
                                <wps:spPr bwMode="auto">
                                  <a:xfrm>
                                    <a:off x="2706" y="1305"/>
                                    <a:ext cx="24" cy="24"/>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3665" name="Text Box 3636"/>
                                <wps:cNvSpPr txBox="1">
                                  <a:spLocks noChangeArrowheads="1"/>
                                </wps:cNvSpPr>
                                <wps:spPr bwMode="auto">
                                  <a:xfrm>
                                    <a:off x="2380" y="1741"/>
                                    <a:ext cx="212" cy="317"/>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293400" w:rsidRDefault="009C003E" w:rsidP="00156EB2">
                                      <w:pPr>
                                        <w:autoSpaceDE w:val="0"/>
                                        <w:autoSpaceDN w:val="0"/>
                                        <w:adjustRightInd w:val="0"/>
                                        <w:rPr>
                                          <w:i/>
                                          <w:iCs/>
                                          <w:color w:val="000000"/>
                                          <w:sz w:val="22"/>
                                          <w:szCs w:val="64"/>
                                        </w:rPr>
                                      </w:pPr>
                                      <w:r w:rsidRPr="00293400">
                                        <w:rPr>
                                          <w:i/>
                                          <w:iCs/>
                                          <w:color w:val="000000"/>
                                          <w:sz w:val="22"/>
                                          <w:szCs w:val="64"/>
                                        </w:rPr>
                                        <w:t>u</w:t>
                                      </w:r>
                                    </w:p>
                                  </w:txbxContent>
                                </wps:txbx>
                                <wps:bodyPr rot="0" vert="horz" wrap="square" lIns="31806" tIns="15903" rIns="31806" bIns="15903" upright="1">
                                  <a:noAutofit/>
                                </wps:bodyPr>
                              </wps:wsp>
                              <wps:wsp>
                                <wps:cNvPr id="3666" name="Text Box 3637"/>
                                <wps:cNvSpPr txBox="1">
                                  <a:spLocks noChangeArrowheads="1"/>
                                </wps:cNvSpPr>
                                <wps:spPr bwMode="auto">
                                  <a:xfrm>
                                    <a:off x="2427" y="1136"/>
                                    <a:ext cx="249" cy="317"/>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293400" w:rsidRDefault="009C003E" w:rsidP="00156EB2">
                                      <w:pPr>
                                        <w:autoSpaceDE w:val="0"/>
                                        <w:autoSpaceDN w:val="0"/>
                                        <w:adjustRightInd w:val="0"/>
                                        <w:rPr>
                                          <w:i/>
                                          <w:iCs/>
                                          <w:color w:val="000000"/>
                                          <w:sz w:val="22"/>
                                          <w:szCs w:val="64"/>
                                        </w:rPr>
                                      </w:pPr>
                                      <w:r w:rsidRPr="00293400">
                                        <w:rPr>
                                          <w:i/>
                                          <w:iCs/>
                                          <w:color w:val="000000"/>
                                          <w:sz w:val="22"/>
                                          <w:szCs w:val="64"/>
                                        </w:rPr>
                                        <w:t>w</w:t>
                                      </w:r>
                                    </w:p>
                                  </w:txbxContent>
                                </wps:txbx>
                                <wps:bodyPr rot="0" vert="horz" wrap="square" lIns="31806" tIns="15903" rIns="31806" bIns="15903" upright="1">
                                  <a:noAutofit/>
                                </wps:bodyPr>
                              </wps:wsp>
                              <wps:wsp>
                                <wps:cNvPr id="3667" name="Text Box 3638"/>
                                <wps:cNvSpPr txBox="1">
                                  <a:spLocks noChangeArrowheads="1"/>
                                </wps:cNvSpPr>
                                <wps:spPr bwMode="auto">
                                  <a:xfrm>
                                    <a:off x="2459" y="1100"/>
                                    <a:ext cx="198" cy="25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293400" w:rsidRDefault="009C003E" w:rsidP="00156EB2">
                                      <w:pPr>
                                        <w:autoSpaceDE w:val="0"/>
                                        <w:autoSpaceDN w:val="0"/>
                                        <w:adjustRightInd w:val="0"/>
                                        <w:rPr>
                                          <w:rFonts w:ascii="Arial" w:hAnsi="Arial" w:cs="Arial"/>
                                          <w:color w:val="000000"/>
                                          <w:sz w:val="17"/>
                                          <w:szCs w:val="48"/>
                                        </w:rPr>
                                      </w:pPr>
                                      <w:r w:rsidRPr="00293400">
                                        <w:rPr>
                                          <w:rFonts w:ascii="Arial" w:hAnsi="Arial" w:cs="Arial"/>
                                          <w:color w:val="000000"/>
                                          <w:sz w:val="17"/>
                                          <w:szCs w:val="48"/>
                                        </w:rPr>
                                        <w:t>~</w:t>
                                      </w:r>
                                    </w:p>
                                  </w:txbxContent>
                                </wps:txbx>
                                <wps:bodyPr rot="0" vert="horz" wrap="square" lIns="31806" tIns="15903" rIns="31806" bIns="15903" upright="1">
                                  <a:noAutofit/>
                                </wps:bodyPr>
                              </wps:wsp>
                              <wps:wsp>
                                <wps:cNvPr id="3668" name="Text Box 3639"/>
                                <wps:cNvSpPr txBox="1">
                                  <a:spLocks noChangeArrowheads="1"/>
                                </wps:cNvSpPr>
                                <wps:spPr bwMode="auto">
                                  <a:xfrm>
                                    <a:off x="2402" y="1723"/>
                                    <a:ext cx="198" cy="251"/>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293400" w:rsidRDefault="009C003E" w:rsidP="00156EB2">
                                      <w:pPr>
                                        <w:autoSpaceDE w:val="0"/>
                                        <w:autoSpaceDN w:val="0"/>
                                        <w:adjustRightInd w:val="0"/>
                                        <w:rPr>
                                          <w:rFonts w:ascii="Arial" w:hAnsi="Arial" w:cs="Arial"/>
                                          <w:color w:val="000000"/>
                                          <w:sz w:val="17"/>
                                          <w:szCs w:val="48"/>
                                        </w:rPr>
                                      </w:pPr>
                                      <w:r w:rsidRPr="00293400">
                                        <w:rPr>
                                          <w:rFonts w:ascii="Arial" w:hAnsi="Arial" w:cs="Arial"/>
                                          <w:color w:val="000000"/>
                                          <w:sz w:val="17"/>
                                          <w:szCs w:val="48"/>
                                        </w:rPr>
                                        <w:t>~</w:t>
                                      </w:r>
                                    </w:p>
                                  </w:txbxContent>
                                </wps:txbx>
                                <wps:bodyPr rot="0" vert="horz" wrap="square" lIns="31806" tIns="15903" rIns="31806" bIns="15903" upright="1">
                                  <a:noAutofit/>
                                </wps:bodyPr>
                              </wps:wsp>
                            </wpg:grpSp>
                            <wpg:grpSp>
                              <wpg:cNvPr id="3669" name="Group 3640"/>
                              <wpg:cNvGrpSpPr>
                                <a:grpSpLocks/>
                              </wpg:cNvGrpSpPr>
                              <wpg:grpSpPr bwMode="auto">
                                <a:xfrm>
                                  <a:off x="1450" y="4345"/>
                                  <a:ext cx="1584" cy="1659"/>
                                  <a:chOff x="1373" y="1123"/>
                                  <a:chExt cx="1824" cy="1815"/>
                                </a:xfrm>
                              </wpg:grpSpPr>
                              <wps:wsp>
                                <wps:cNvPr id="3670" name="Freeform 3641"/>
                                <wps:cNvSpPr>
                                  <a:spLocks/>
                                </wps:cNvSpPr>
                                <wps:spPr bwMode="auto">
                                  <a:xfrm>
                                    <a:off x="2208" y="1373"/>
                                    <a:ext cx="744" cy="643"/>
                                  </a:xfrm>
                                  <a:custGeom>
                                    <a:avLst/>
                                    <a:gdLst>
                                      <a:gd name="T0" fmla="*/ 0 w 744"/>
                                      <a:gd name="T1" fmla="*/ 643 h 643"/>
                                      <a:gd name="T2" fmla="*/ 744 w 744"/>
                                      <a:gd name="T3" fmla="*/ 0 h 643"/>
                                    </a:gdLst>
                                    <a:ahLst/>
                                    <a:cxnLst>
                                      <a:cxn ang="0">
                                        <a:pos x="T0" y="T1"/>
                                      </a:cxn>
                                      <a:cxn ang="0">
                                        <a:pos x="T2" y="T3"/>
                                      </a:cxn>
                                    </a:cxnLst>
                                    <a:rect l="0" t="0" r="r" b="b"/>
                                    <a:pathLst>
                                      <a:path w="744" h="643">
                                        <a:moveTo>
                                          <a:pt x="0" y="643"/>
                                        </a:moveTo>
                                        <a:lnTo>
                                          <a:pt x="744" y="0"/>
                                        </a:lnTo>
                                      </a:path>
                                    </a:pathLst>
                                  </a:custGeom>
                                  <a:noFill/>
                                  <a:ln w="9525">
                                    <a:solidFill>
                                      <a:srgbClr val="00CC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671" name="Freeform 3642"/>
                                <wps:cNvSpPr>
                                  <a:spLocks/>
                                </wps:cNvSpPr>
                                <wps:spPr bwMode="auto">
                                  <a:xfrm>
                                    <a:off x="1373" y="2016"/>
                                    <a:ext cx="835" cy="168"/>
                                  </a:xfrm>
                                  <a:custGeom>
                                    <a:avLst/>
                                    <a:gdLst>
                                      <a:gd name="T0" fmla="*/ 835 w 835"/>
                                      <a:gd name="T1" fmla="*/ 0 h 168"/>
                                      <a:gd name="T2" fmla="*/ 0 w 835"/>
                                      <a:gd name="T3" fmla="*/ 168 h 168"/>
                                    </a:gdLst>
                                    <a:ahLst/>
                                    <a:cxnLst>
                                      <a:cxn ang="0">
                                        <a:pos x="T0" y="T1"/>
                                      </a:cxn>
                                      <a:cxn ang="0">
                                        <a:pos x="T2" y="T3"/>
                                      </a:cxn>
                                    </a:cxnLst>
                                    <a:rect l="0" t="0" r="r" b="b"/>
                                    <a:pathLst>
                                      <a:path w="835" h="168">
                                        <a:moveTo>
                                          <a:pt x="835" y="0"/>
                                        </a:moveTo>
                                        <a:lnTo>
                                          <a:pt x="0" y="168"/>
                                        </a:lnTo>
                                      </a:path>
                                    </a:pathLst>
                                  </a:custGeom>
                                  <a:noFill/>
                                  <a:ln w="9525">
                                    <a:solidFill>
                                      <a:srgbClr val="00CC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672" name="Freeform 3643"/>
                                <wps:cNvSpPr>
                                  <a:spLocks/>
                                </wps:cNvSpPr>
                                <wps:spPr bwMode="auto">
                                  <a:xfrm>
                                    <a:off x="2208" y="2016"/>
                                    <a:ext cx="946" cy="595"/>
                                  </a:xfrm>
                                  <a:custGeom>
                                    <a:avLst/>
                                    <a:gdLst>
                                      <a:gd name="T0" fmla="*/ 0 w 946"/>
                                      <a:gd name="T1" fmla="*/ 0 h 595"/>
                                      <a:gd name="T2" fmla="*/ 946 w 946"/>
                                      <a:gd name="T3" fmla="*/ 595 h 595"/>
                                    </a:gdLst>
                                    <a:ahLst/>
                                    <a:cxnLst>
                                      <a:cxn ang="0">
                                        <a:pos x="T0" y="T1"/>
                                      </a:cxn>
                                      <a:cxn ang="0">
                                        <a:pos x="T2" y="T3"/>
                                      </a:cxn>
                                    </a:cxnLst>
                                    <a:rect l="0" t="0" r="r" b="b"/>
                                    <a:pathLst>
                                      <a:path w="946" h="595">
                                        <a:moveTo>
                                          <a:pt x="0" y="0"/>
                                        </a:moveTo>
                                        <a:lnTo>
                                          <a:pt x="946" y="595"/>
                                        </a:lnTo>
                                      </a:path>
                                    </a:pathLst>
                                  </a:custGeom>
                                  <a:noFill/>
                                  <a:ln w="9525">
                                    <a:solidFill>
                                      <a:srgbClr val="00CC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673" name="Text Box 3644"/>
                                <wps:cNvSpPr txBox="1">
                                  <a:spLocks noChangeArrowheads="1"/>
                                </wps:cNvSpPr>
                                <wps:spPr bwMode="auto">
                                  <a:xfrm>
                                    <a:off x="1427" y="1135"/>
                                    <a:ext cx="422" cy="365"/>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293400" w:rsidRDefault="009C003E" w:rsidP="00156EB2">
                                      <w:pPr>
                                        <w:autoSpaceDE w:val="0"/>
                                        <w:autoSpaceDN w:val="0"/>
                                        <w:adjustRightInd w:val="0"/>
                                        <w:rPr>
                                          <w:rFonts w:ascii="Arial" w:hAnsi="Arial" w:cs="Arial"/>
                                          <w:i/>
                                          <w:iCs/>
                                          <w:color w:val="00CC00"/>
                                          <w:sz w:val="22"/>
                                          <w:szCs w:val="64"/>
                                          <w:vertAlign w:val="superscript"/>
                                        </w:rPr>
                                      </w:pPr>
                                      <w:r w:rsidRPr="00293400">
                                        <w:rPr>
                                          <w:rFonts w:ascii="Arial" w:hAnsi="Arial" w:cs="Arial"/>
                                          <w:i/>
                                          <w:iCs/>
                                          <w:color w:val="00CC00"/>
                                          <w:sz w:val="22"/>
                                          <w:szCs w:val="64"/>
                                        </w:rPr>
                                        <w:t>M</w:t>
                                      </w:r>
                                      <w:r w:rsidRPr="00293400">
                                        <w:rPr>
                                          <w:rFonts w:ascii="Arial" w:hAnsi="Arial" w:cs="Arial"/>
                                          <w:i/>
                                          <w:iCs/>
                                          <w:color w:val="00CC00"/>
                                          <w:sz w:val="22"/>
                                          <w:szCs w:val="64"/>
                                          <w:vertAlign w:val="superscript"/>
                                        </w:rPr>
                                        <w:t>1</w:t>
                                      </w:r>
                                    </w:p>
                                  </w:txbxContent>
                                </wps:txbx>
                                <wps:bodyPr rot="0" vert="horz" wrap="square" lIns="31806" tIns="15903" rIns="31806" bIns="15903" upright="1">
                                  <a:noAutofit/>
                                </wps:bodyPr>
                              </wps:wsp>
                              <wps:wsp>
                                <wps:cNvPr id="3674" name="Freeform 3645"/>
                                <wps:cNvSpPr>
                                  <a:spLocks/>
                                </wps:cNvSpPr>
                                <wps:spPr bwMode="auto">
                                  <a:xfrm>
                                    <a:off x="1378" y="1123"/>
                                    <a:ext cx="1819" cy="1815"/>
                                  </a:xfrm>
                                  <a:custGeom>
                                    <a:avLst/>
                                    <a:gdLst>
                                      <a:gd name="T0" fmla="*/ 0 w 1819"/>
                                      <a:gd name="T1" fmla="*/ 1061 h 1815"/>
                                      <a:gd name="T2" fmla="*/ 33 w 1819"/>
                                      <a:gd name="T3" fmla="*/ 912 h 1815"/>
                                      <a:gd name="T4" fmla="*/ 72 w 1819"/>
                                      <a:gd name="T5" fmla="*/ 763 h 1815"/>
                                      <a:gd name="T6" fmla="*/ 196 w 1819"/>
                                      <a:gd name="T7" fmla="*/ 519 h 1815"/>
                                      <a:gd name="T8" fmla="*/ 216 w 1819"/>
                                      <a:gd name="T9" fmla="*/ 490 h 1815"/>
                                      <a:gd name="T10" fmla="*/ 283 w 1819"/>
                                      <a:gd name="T11" fmla="*/ 403 h 1815"/>
                                      <a:gd name="T12" fmla="*/ 350 w 1819"/>
                                      <a:gd name="T13" fmla="*/ 331 h 1815"/>
                                      <a:gd name="T14" fmla="*/ 393 w 1819"/>
                                      <a:gd name="T15" fmla="*/ 283 h 1815"/>
                                      <a:gd name="T16" fmla="*/ 537 w 1819"/>
                                      <a:gd name="T17" fmla="*/ 187 h 1815"/>
                                      <a:gd name="T18" fmla="*/ 638 w 1819"/>
                                      <a:gd name="T19" fmla="*/ 135 h 1815"/>
                                      <a:gd name="T20" fmla="*/ 768 w 1819"/>
                                      <a:gd name="T21" fmla="*/ 82 h 1815"/>
                                      <a:gd name="T22" fmla="*/ 916 w 1819"/>
                                      <a:gd name="T23" fmla="*/ 29 h 1815"/>
                                      <a:gd name="T24" fmla="*/ 1075 w 1819"/>
                                      <a:gd name="T25" fmla="*/ 0 h 1815"/>
                                      <a:gd name="T26" fmla="*/ 1324 w 1819"/>
                                      <a:gd name="T27" fmla="*/ 24 h 1815"/>
                                      <a:gd name="T28" fmla="*/ 1401 w 1819"/>
                                      <a:gd name="T29" fmla="*/ 43 h 1815"/>
                                      <a:gd name="T30" fmla="*/ 1444 w 1819"/>
                                      <a:gd name="T31" fmla="*/ 58 h 1815"/>
                                      <a:gd name="T32" fmla="*/ 1473 w 1819"/>
                                      <a:gd name="T33" fmla="*/ 77 h 1815"/>
                                      <a:gd name="T34" fmla="*/ 1478 w 1819"/>
                                      <a:gd name="T35" fmla="*/ 91 h 1815"/>
                                      <a:gd name="T36" fmla="*/ 1512 w 1819"/>
                                      <a:gd name="T37" fmla="*/ 135 h 1815"/>
                                      <a:gd name="T38" fmla="*/ 1531 w 1819"/>
                                      <a:gd name="T39" fmla="*/ 163 h 1815"/>
                                      <a:gd name="T40" fmla="*/ 1564 w 1819"/>
                                      <a:gd name="T41" fmla="*/ 231 h 1815"/>
                                      <a:gd name="T42" fmla="*/ 1598 w 1819"/>
                                      <a:gd name="T43" fmla="*/ 331 h 1815"/>
                                      <a:gd name="T44" fmla="*/ 1660 w 1819"/>
                                      <a:gd name="T45" fmla="*/ 663 h 1815"/>
                                      <a:gd name="T46" fmla="*/ 1699 w 1819"/>
                                      <a:gd name="T47" fmla="*/ 859 h 1815"/>
                                      <a:gd name="T48" fmla="*/ 1728 w 1819"/>
                                      <a:gd name="T49" fmla="*/ 907 h 1815"/>
                                      <a:gd name="T50" fmla="*/ 1776 w 1819"/>
                                      <a:gd name="T51" fmla="*/ 1027 h 1815"/>
                                      <a:gd name="T52" fmla="*/ 1790 w 1819"/>
                                      <a:gd name="T53" fmla="*/ 1080 h 1815"/>
                                      <a:gd name="T54" fmla="*/ 1800 w 1819"/>
                                      <a:gd name="T55" fmla="*/ 1109 h 1815"/>
                                      <a:gd name="T56" fmla="*/ 1819 w 1819"/>
                                      <a:gd name="T57" fmla="*/ 1243 h 1815"/>
                                      <a:gd name="T58" fmla="*/ 1761 w 1819"/>
                                      <a:gd name="T59" fmla="*/ 1531 h 1815"/>
                                      <a:gd name="T60" fmla="*/ 1660 w 1819"/>
                                      <a:gd name="T61" fmla="*/ 1651 h 1815"/>
                                      <a:gd name="T62" fmla="*/ 1272 w 1819"/>
                                      <a:gd name="T63" fmla="*/ 1752 h 1815"/>
                                      <a:gd name="T64" fmla="*/ 1166 w 1819"/>
                                      <a:gd name="T65" fmla="*/ 1762 h 1815"/>
                                      <a:gd name="T66" fmla="*/ 1137 w 1819"/>
                                      <a:gd name="T67" fmla="*/ 1767 h 1815"/>
                                      <a:gd name="T68" fmla="*/ 1051 w 1819"/>
                                      <a:gd name="T69" fmla="*/ 1776 h 1815"/>
                                      <a:gd name="T70" fmla="*/ 782 w 1819"/>
                                      <a:gd name="T71" fmla="*/ 1815 h 1815"/>
                                      <a:gd name="T72" fmla="*/ 600 w 1819"/>
                                      <a:gd name="T73" fmla="*/ 1810 h 1815"/>
                                      <a:gd name="T74" fmla="*/ 360 w 1819"/>
                                      <a:gd name="T75" fmla="*/ 1699 h 1815"/>
                                      <a:gd name="T76" fmla="*/ 316 w 1819"/>
                                      <a:gd name="T77" fmla="*/ 1656 h 1815"/>
                                      <a:gd name="T78" fmla="*/ 283 w 1819"/>
                                      <a:gd name="T79" fmla="*/ 1613 h 1815"/>
                                      <a:gd name="T80" fmla="*/ 268 w 1819"/>
                                      <a:gd name="T81" fmla="*/ 1599 h 1815"/>
                                      <a:gd name="T82" fmla="*/ 235 w 1819"/>
                                      <a:gd name="T83" fmla="*/ 1555 h 1815"/>
                                      <a:gd name="T84" fmla="*/ 201 w 1819"/>
                                      <a:gd name="T85" fmla="*/ 1498 h 1815"/>
                                      <a:gd name="T86" fmla="*/ 110 w 1819"/>
                                      <a:gd name="T87" fmla="*/ 1363 h 1815"/>
                                      <a:gd name="T88" fmla="*/ 100 w 1819"/>
                                      <a:gd name="T89" fmla="*/ 1335 h 1815"/>
                                      <a:gd name="T90" fmla="*/ 52 w 1819"/>
                                      <a:gd name="T91" fmla="*/ 1243 h 1815"/>
                                      <a:gd name="T92" fmla="*/ 14 w 1819"/>
                                      <a:gd name="T93" fmla="*/ 1157 h 1815"/>
                                      <a:gd name="T94" fmla="*/ 0 w 1819"/>
                                      <a:gd name="T95" fmla="*/ 1061 h 18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819" h="1815">
                                        <a:moveTo>
                                          <a:pt x="0" y="1061"/>
                                        </a:moveTo>
                                        <a:cubicBezTo>
                                          <a:pt x="7" y="1010"/>
                                          <a:pt x="22" y="962"/>
                                          <a:pt x="33" y="912"/>
                                        </a:cubicBezTo>
                                        <a:cubicBezTo>
                                          <a:pt x="44" y="863"/>
                                          <a:pt x="44" y="806"/>
                                          <a:pt x="72" y="763"/>
                                        </a:cubicBezTo>
                                        <a:cubicBezTo>
                                          <a:pt x="96" y="674"/>
                                          <a:pt x="141" y="593"/>
                                          <a:pt x="196" y="519"/>
                                        </a:cubicBezTo>
                                        <a:cubicBezTo>
                                          <a:pt x="205" y="491"/>
                                          <a:pt x="194" y="516"/>
                                          <a:pt x="216" y="490"/>
                                        </a:cubicBezTo>
                                        <a:cubicBezTo>
                                          <a:pt x="239" y="462"/>
                                          <a:pt x="252" y="424"/>
                                          <a:pt x="283" y="403"/>
                                        </a:cubicBezTo>
                                        <a:cubicBezTo>
                                          <a:pt x="294" y="372"/>
                                          <a:pt x="328" y="353"/>
                                          <a:pt x="350" y="331"/>
                                        </a:cubicBezTo>
                                        <a:cubicBezTo>
                                          <a:pt x="374" y="307"/>
                                          <a:pt x="343" y="313"/>
                                          <a:pt x="393" y="283"/>
                                        </a:cubicBezTo>
                                        <a:cubicBezTo>
                                          <a:pt x="443" y="253"/>
                                          <a:pt x="486" y="215"/>
                                          <a:pt x="537" y="187"/>
                                        </a:cubicBezTo>
                                        <a:cubicBezTo>
                                          <a:pt x="570" y="169"/>
                                          <a:pt x="601" y="143"/>
                                          <a:pt x="638" y="135"/>
                                        </a:cubicBezTo>
                                        <a:cubicBezTo>
                                          <a:pt x="676" y="108"/>
                                          <a:pt x="724" y="96"/>
                                          <a:pt x="768" y="82"/>
                                        </a:cubicBezTo>
                                        <a:cubicBezTo>
                                          <a:pt x="818" y="66"/>
                                          <a:pt x="867" y="47"/>
                                          <a:pt x="916" y="29"/>
                                        </a:cubicBezTo>
                                        <a:cubicBezTo>
                                          <a:pt x="965" y="11"/>
                                          <a:pt x="1024" y="7"/>
                                          <a:pt x="1075" y="0"/>
                                        </a:cubicBezTo>
                                        <a:cubicBezTo>
                                          <a:pt x="1161" y="4"/>
                                          <a:pt x="1239" y="11"/>
                                          <a:pt x="1324" y="24"/>
                                        </a:cubicBezTo>
                                        <a:cubicBezTo>
                                          <a:pt x="1347" y="28"/>
                                          <a:pt x="1379" y="36"/>
                                          <a:pt x="1401" y="43"/>
                                        </a:cubicBezTo>
                                        <a:cubicBezTo>
                                          <a:pt x="1415" y="48"/>
                                          <a:pt x="1444" y="58"/>
                                          <a:pt x="1444" y="58"/>
                                        </a:cubicBezTo>
                                        <a:cubicBezTo>
                                          <a:pt x="1452" y="66"/>
                                          <a:pt x="1465" y="69"/>
                                          <a:pt x="1473" y="77"/>
                                        </a:cubicBezTo>
                                        <a:cubicBezTo>
                                          <a:pt x="1477" y="81"/>
                                          <a:pt x="1475" y="87"/>
                                          <a:pt x="1478" y="91"/>
                                        </a:cubicBezTo>
                                        <a:cubicBezTo>
                                          <a:pt x="1488" y="107"/>
                                          <a:pt x="1502" y="120"/>
                                          <a:pt x="1512" y="135"/>
                                        </a:cubicBezTo>
                                        <a:cubicBezTo>
                                          <a:pt x="1518" y="144"/>
                                          <a:pt x="1531" y="163"/>
                                          <a:pt x="1531" y="163"/>
                                        </a:cubicBezTo>
                                        <a:cubicBezTo>
                                          <a:pt x="1537" y="188"/>
                                          <a:pt x="1551" y="209"/>
                                          <a:pt x="1564" y="231"/>
                                        </a:cubicBezTo>
                                        <a:cubicBezTo>
                                          <a:pt x="1570" y="261"/>
                                          <a:pt x="1580" y="305"/>
                                          <a:pt x="1598" y="331"/>
                                        </a:cubicBezTo>
                                        <a:cubicBezTo>
                                          <a:pt x="1617" y="442"/>
                                          <a:pt x="1644" y="552"/>
                                          <a:pt x="1660" y="663"/>
                                        </a:cubicBezTo>
                                        <a:cubicBezTo>
                                          <a:pt x="1669" y="725"/>
                                          <a:pt x="1671" y="802"/>
                                          <a:pt x="1699" y="859"/>
                                        </a:cubicBezTo>
                                        <a:cubicBezTo>
                                          <a:pt x="1707" y="876"/>
                                          <a:pt x="1720" y="890"/>
                                          <a:pt x="1728" y="907"/>
                                        </a:cubicBezTo>
                                        <a:cubicBezTo>
                                          <a:pt x="1747" y="946"/>
                                          <a:pt x="1760" y="988"/>
                                          <a:pt x="1776" y="1027"/>
                                        </a:cubicBezTo>
                                        <a:cubicBezTo>
                                          <a:pt x="1783" y="1044"/>
                                          <a:pt x="1785" y="1063"/>
                                          <a:pt x="1790" y="1080"/>
                                        </a:cubicBezTo>
                                        <a:cubicBezTo>
                                          <a:pt x="1793" y="1090"/>
                                          <a:pt x="1800" y="1109"/>
                                          <a:pt x="1800" y="1109"/>
                                        </a:cubicBezTo>
                                        <a:cubicBezTo>
                                          <a:pt x="1805" y="1154"/>
                                          <a:pt x="1814" y="1198"/>
                                          <a:pt x="1819" y="1243"/>
                                        </a:cubicBezTo>
                                        <a:cubicBezTo>
                                          <a:pt x="1814" y="1318"/>
                                          <a:pt x="1808" y="1465"/>
                                          <a:pt x="1761" y="1531"/>
                                        </a:cubicBezTo>
                                        <a:cubicBezTo>
                                          <a:pt x="1747" y="1573"/>
                                          <a:pt x="1704" y="1639"/>
                                          <a:pt x="1660" y="1651"/>
                                        </a:cubicBezTo>
                                        <a:cubicBezTo>
                                          <a:pt x="1569" y="1723"/>
                                          <a:pt x="1383" y="1739"/>
                                          <a:pt x="1272" y="1752"/>
                                        </a:cubicBezTo>
                                        <a:cubicBezTo>
                                          <a:pt x="1237" y="1756"/>
                                          <a:pt x="1201" y="1756"/>
                                          <a:pt x="1166" y="1762"/>
                                        </a:cubicBezTo>
                                        <a:cubicBezTo>
                                          <a:pt x="1156" y="1764"/>
                                          <a:pt x="1147" y="1766"/>
                                          <a:pt x="1137" y="1767"/>
                                        </a:cubicBezTo>
                                        <a:cubicBezTo>
                                          <a:pt x="1108" y="1770"/>
                                          <a:pt x="1051" y="1776"/>
                                          <a:pt x="1051" y="1776"/>
                                        </a:cubicBezTo>
                                        <a:cubicBezTo>
                                          <a:pt x="969" y="1803"/>
                                          <a:pt x="867" y="1808"/>
                                          <a:pt x="782" y="1815"/>
                                        </a:cubicBezTo>
                                        <a:cubicBezTo>
                                          <a:pt x="721" y="1813"/>
                                          <a:pt x="661" y="1812"/>
                                          <a:pt x="600" y="1810"/>
                                        </a:cubicBezTo>
                                        <a:cubicBezTo>
                                          <a:pt x="497" y="1806"/>
                                          <a:pt x="428" y="1772"/>
                                          <a:pt x="360" y="1699"/>
                                        </a:cubicBezTo>
                                        <a:cubicBezTo>
                                          <a:pt x="352" y="1678"/>
                                          <a:pt x="334" y="1670"/>
                                          <a:pt x="316" y="1656"/>
                                        </a:cubicBezTo>
                                        <a:cubicBezTo>
                                          <a:pt x="308" y="1629"/>
                                          <a:pt x="315" y="1644"/>
                                          <a:pt x="283" y="1613"/>
                                        </a:cubicBezTo>
                                        <a:cubicBezTo>
                                          <a:pt x="278" y="1608"/>
                                          <a:pt x="268" y="1599"/>
                                          <a:pt x="268" y="1599"/>
                                        </a:cubicBezTo>
                                        <a:cubicBezTo>
                                          <a:pt x="262" y="1578"/>
                                          <a:pt x="252" y="1567"/>
                                          <a:pt x="235" y="1555"/>
                                        </a:cubicBezTo>
                                        <a:cubicBezTo>
                                          <a:pt x="227" y="1534"/>
                                          <a:pt x="213" y="1517"/>
                                          <a:pt x="201" y="1498"/>
                                        </a:cubicBezTo>
                                        <a:cubicBezTo>
                                          <a:pt x="171" y="1453"/>
                                          <a:pt x="140" y="1408"/>
                                          <a:pt x="110" y="1363"/>
                                        </a:cubicBezTo>
                                        <a:cubicBezTo>
                                          <a:pt x="105" y="1355"/>
                                          <a:pt x="106" y="1343"/>
                                          <a:pt x="100" y="1335"/>
                                        </a:cubicBezTo>
                                        <a:cubicBezTo>
                                          <a:pt x="80" y="1306"/>
                                          <a:pt x="72" y="1272"/>
                                          <a:pt x="52" y="1243"/>
                                        </a:cubicBezTo>
                                        <a:cubicBezTo>
                                          <a:pt x="45" y="1217"/>
                                          <a:pt x="29" y="1179"/>
                                          <a:pt x="14" y="1157"/>
                                        </a:cubicBezTo>
                                        <a:cubicBezTo>
                                          <a:pt x="7" y="1124"/>
                                          <a:pt x="0" y="1096"/>
                                          <a:pt x="0" y="1061"/>
                                        </a:cubicBezTo>
                                        <a:close/>
                                      </a:path>
                                    </a:pathLst>
                                  </a:custGeom>
                                  <a:noFill/>
                                  <a:ln w="47625" cap="flat" cmpd="sng">
                                    <a:solidFill>
                                      <a:srgbClr val="7FFF7F"/>
                                    </a:solidFill>
                                    <a:prstDash val="solid"/>
                                    <a:round/>
                                    <a:headEnd type="none" w="med" len="med"/>
                                    <a:tailEnd type="none" w="med" len="me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wgp>
                        </a:graphicData>
                      </a:graphic>
                    </wp:inline>
                  </w:drawing>
                </mc:Choice>
                <mc:Fallback>
                  <w:pict>
                    <v:group id="Group 3619" o:spid="_x0000_s1141" style="width:79.65pt;height:86.3pt;mso-position-horizontal-relative:char;mso-position-vertical-relative:line" coordorigin="1441,4320" coordsize="1593,1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">
                      <v:group id="Canvas 3620" o:spid="_x0000_s1142" style="position:absolute;left:1441;top:4320;width:1584;height:1726" coordorigin="1481,1100" coordsize="1584,1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A9bscAAADdAAAADwAAAGRycy9kb3ducmV2LnhtbESPT2vCQBTE7wW/w/KE&#10;3nQTbUWjq4jU0oMI/gHx9sg+k2D2bciuSfz23YLQ4zAzv2EWq86UoqHaFZYVxMMIBHFqdcGZgvNp&#10;O5iCcB5ZY2mZFDzJwWrZe1tgom3LB2qOPhMBwi5BBbn3VSKlS3My6Ia2Ig7ezdYGfZB1JnWNbYCb&#10;Uo6iaCINFhwWcqxok1N6Pz6Mgu8W2/U4/mp299vmeT197i+7mJR673frOQhPnf8Pv9o/WsF48jGD&#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zA9bscAAADd&#10;AAAADwAAAAAAAAAAAAAAAACqAgAAZHJzL2Rvd25yZXYueG1sUEsFBgAAAAAEAAQA+gAAAJ4DAAAA&#10;AA==&#10;">
                        <o:lock v:ext="edit" aspectratio="t"/>
                        <v:rect id="AutoShape 3621" o:spid="_x0000_s1143" style="position:absolute;left:1481;top:1100;width:1584;height:1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eUE8QA&#10;AADdAAAADwAAAGRycy9kb3ducmV2LnhtbERPTWvCQBC9C/0PyxS8SN3UopTUNZSAGKQgTVrPQ3aa&#10;hGZnY3ZN0n/fPQgeH+97m0ymFQP1rrGs4HkZgSAurW64UvBV7J9eQTiPrLG1TAr+yEGye5htMdZ2&#10;5E8acl+JEMIuRgW1910spStrMuiWtiMO3I/tDfoA+0rqHscQblq5iqKNNNhwaKixo7Sm8je/GgVj&#10;eRrOxcdBnhbnzPIlu6T591Gp+eP0/gbC0+Tv4ps70wpeNuuwP7wJT0D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HlBPEAAAA3QAAAA8AAAAAAAAAAAAAAAAAmAIAAGRycy9k&#10;b3ducmV2LnhtbFBLBQYAAAAABAAEAPUAAACJAwAAAAA=&#10;" filled="f" stroked="f">
                          <o:lock v:ext="edit" aspectratio="t" text="t"/>
                        </v:rect>
                        <v:shape id="Freeform 3622" o:spid="_x0000_s1144" style="position:absolute;left:1995;top:1903;width:352;height:35;visibility:visible;mso-wrap-style:square;v-text-anchor:top" coordsize="40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FIIcUA&#10;AADdAAAADwAAAGRycy9kb3ducmV2LnhtbESPzWrCQBSF9wXfYbhCd3WSSINERwlKITupVdDdJXOb&#10;hGbuxMwkpm/fKRS6PJyfj7PZTaYVI/WusawgXkQgiEurG64UnD/eXlYgnEfW2FomBd/kYLedPW0w&#10;0/bB7zSefCXCCLsMFdTed5mUrqzJoFvYjjh4n7Y36IPsK6l7fIRx08okilJpsOFAqLGjfU3l12kw&#10;gVsc7/frqmlvB5kXcpkml+OQKPU8n/I1CE+T/w//tQutYJm+xvD7Jjw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UghxQAAAN0AAAAPAAAAAAAAAAAAAAAAAJgCAABkcnMv&#10;ZG93bnJldi54bWxQSwUGAAAAAAQABAD1AAAAigMAAAAA&#10;" path="m,24l291,,405,40e" filled="f" fillcolor="#bbe0e3">
                          <v:path arrowok="t" o:connecttype="custom" o:connectlocs="0,21;253,0;352,35" o:connectangles="0,0,0"/>
                        </v:shape>
                        <v:shape id="Freeform 3623" o:spid="_x0000_s1145" style="position:absolute;left:1995;top:1922;width:896;height:591;visibility:visible;mso-wrap-style:square;v-text-anchor:top" coordsize="1032,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4u5MYA&#10;AADdAAAADwAAAGRycy9kb3ducmV2LnhtbESPQWvCQBSE70L/w/IKvelGi1pSVxGxEG+tBtLeHruv&#10;SWj2bchuTfTXu4WCx2FmvmFWm8E24kydrx0rmE4SEMTamZpLBfnpbfwCwgdkg41jUnAhD5v1w2iF&#10;qXE9f9D5GEoRIexTVFCF0KZSel2RRT9xLXH0vl1nMUTZldJ02Ee4beQsSRbSYs1xocKWdhXpn+Ov&#10;VbAM+Wf2viv2RZZMi6vWh/4gv5R6ehy2ryACDeEe/m9nRsHzYj6DvzfxCc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4u5MYAAADdAAAADwAAAAAAAAAAAAAAAACYAgAAZHJz&#10;L2Rvd25yZXYueG1sUEsFBgAAAAAEAAQA9QAAAIsDAAAAAA==&#10;" path="m,l54,63r978,618e" filled="f">
                          <v:path arrowok="t" o:connecttype="custom" o:connectlocs="0,0;47,55;896,591" o:connectangles="0,0,0"/>
                        </v:shape>
                        <v:shape id="Freeform 3624" o:spid="_x0000_s1146" style="position:absolute;left:1960;top:1924;width:38;height:681;visibility:visible;mso-wrap-style:square;v-text-anchor:top" coordsize="44,7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bf+McA&#10;AADdAAAADwAAAGRycy9kb3ducmV2LnhtbESPS2vDMBCE74X+B7GB3BopNQnFjRJKodBTyKuv28ba&#10;WG6tlWOpjtNfXwUKPQ4z8w0zW/SuFh21ofKsYTxSIIgLbyouNey2Tzd3IEJENlh7Jg1nCrCYX1/N&#10;MDf+xGvqNrEUCcIhRw02xiaXMhSWHIaRb4iTd/Ctw5hkW0rT4inBXS1vlZpKhxWnBYsNPVoqvjbf&#10;TsPxZ2s+4qt933erpVIv3n5mb73Ww0H/cA8iUh//w3/tZ6Mhm04yuLx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3/jHAAAA3QAAAA8AAAAAAAAAAAAAAAAAmAIAAGRy&#10;cy9kb3ducmV2LnhtbFBLBQYAAAAABAAEAPUAAACMAwAAAAA=&#10;" path="m44,l8,81,,784e" filled="f">
                          <v:path arrowok="t" o:connecttype="custom" o:connectlocs="38,0;7,70;0,681" o:connectangles="0,0,0"/>
                        </v:shape>
                        <v:shape id="Freeform 3625" o:spid="_x0000_s1147" style="position:absolute;left:1706;top:1312;width:1188;height:1297;visibility:visible;mso-wrap-style:square;v-text-anchor:top" coordsize="1696,1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wYVsUA&#10;AADdAAAADwAAAGRycy9kb3ducmV2LnhtbESPQWvCQBSE74X+h+UVeqsbYw0SXaUtCM2xpod6e2Sf&#10;2WD2bbq7avz33YLgcZiZb5jVZrS9OJMPnWMF00kGgrhxuuNWwXe9fVmACBFZY++YFFwpwGb9+LDC&#10;UrsLf9F5F1uRIBxKVGBiHEopQ2PIYpi4gTh5B+ctxiR9K7XHS4LbXuZZVkiLHacFgwN9GGqOu5NV&#10;UP+8m9/+WuU5+bqadb4q9tVcqeen8W0JItIY7+Fb+1MrmBXzV/h/k5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rBhWxQAAAN0AAAAPAAAAAAAAAAAAAAAAAJgCAABkcnMv&#10;ZG93bnJldi54bWxQSwUGAAAAAAQABAD1AAAAigMAAAAA&#10;" path="m910,894l1384,324,1447,,,662r25,379l357,1852,1696,1711,1577,1443,910,894xe" filled="f" fillcolor="#bbe0e3">
                          <v:path arrowok="t" o:connecttype="custom" o:connectlocs="637,626;969,227;1014,0;0,464;18,729;250,1297;1188,1198;1105,1011;637,626" o:connectangles="0,0,0,0,0,0,0,0,0"/>
                        </v:shape>
                        <v:oval id="Oval 3626" o:spid="_x0000_s1148" style="position:absolute;left:1946;top:2595;width:23;height: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visUA&#10;AADdAAAADwAAAGRycy9kb3ducmV2LnhtbESP3WrCQBSE7wu+w3IE7+rGWn+IriLSUi+qqPEBDtlj&#10;EsyeDbtrTN/eLRR6OczMN8xy3ZlatOR8ZVnBaJiAIM6trrhQcMk+X+cgfEDWWFsmBT/kYb3qvSwx&#10;1fbBJ2rPoRARwj5FBWUITSqlz0sy6Ie2IY7e1TqDIUpXSO3wEeGmlm9JMpUGK44LJTa0LSm/ne9G&#10;QTbCd+MO9HE/Zlzsv7bt/Ht2VWrQ7zYLEIG68B/+a++0gvF0MoHfN/EJy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By+KxQAAAN0AAAAPAAAAAAAAAAAAAAAAAJgCAABkcnMv&#10;ZG93bnJldi54bWxQSwUGAAAAAAQABAD1AAAAigMAAAAA&#10;" fillcolor="#bbe0e3"/>
                        <v:oval id="Oval 3627" o:spid="_x0000_s1149" style="position:absolute;left:2881;top:2498;width:23;height: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x/cUA&#10;AADdAAAADwAAAGRycy9kb3ducmV2LnhtbESP0WrCQBRE3wv+w3IF3+pG20aJriJSqQ9tUeMHXLLX&#10;JJi9G3bXmP59Vyj0cZiZM8xy3ZtGdOR8bVnBZJyAIC6srrlUcM53z3MQPiBrbCyTgh/ysF4NnpaY&#10;aXvnI3WnUIoIYZ+hgiqENpPSFxUZ9GPbEkfvYp3BEKUrpXZ4j3DTyGmSpNJgzXGhwpa2FRXX080o&#10;yCf4atw3vd8OOZdfH9tu/jm7KDUa9psFiEB9+A//tfdawUv6lsLj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1bH9xQAAAN0AAAAPAAAAAAAAAAAAAAAAAJgCAABkcnMv&#10;ZG93bnJldi54bWxQSwUGAAAAAAQABAD1AAAAigMAAAAA&#10;" fillcolor="#bbe0e3"/>
                        <v:oval id="Oval 3628" o:spid="_x0000_s1150" style="position:absolute;left:2337;top:1926;width:24;height: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kUZsUA&#10;AADdAAAADwAAAGRycy9kb3ducmV2LnhtbESP0WrCQBRE3wv+w3KFvunGalWiqxSx2Icq1vQDLtlr&#10;EszeDbtrjH/vFoQ+DjNzhlmuO1OLlpyvLCsYDRMQxLnVFRcKfrPPwRyED8gaa8uk4E4e1qveyxJT&#10;bW/8Q+0pFCJC2KeooAyhSaX0eUkG/dA2xNE7W2cwROkKqR3eItzU8i1JptJgxXGhxIY2JeWX09Uo&#10;yEY4Me5A2+sx42K/27Tz79lZqdd+97EAEagL/+Fn+0srGE/fZ/D3Jj4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mRRmxQAAAN0AAAAPAAAAAAAAAAAAAAAAAJgCAABkcnMv&#10;ZG93bnJldi54bWxQSwUGAAAAAAQABAD1AAAAigMAAAAA&#10;" fillcolor="#bbe0e3"/>
                        <v:shape id="Text Box 3629" o:spid="_x0000_s1151" type="#_x0000_t202" style="position:absolute;left:1905;top:1641;width:199;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iCAcIA&#10;AADdAAAADwAAAGRycy9kb3ducmV2LnhtbERPz2uDMBS+D/Y/hDfobY3dmAzXKFIobrfZdofeHuZN&#10;Q82LmEztf78cCj1+fL+3xWJ7MdHojWMFm3UCgrhx2nCr4HTcP7+D8AFZY++YFFzJQ5E/Pmwx027m&#10;mqZDaEUMYZ+hgi6EIZPSNx1Z9Gs3EEfu140WQ4RjK/WIcwy3vXxJklRaNBwbOhxo11FzOfxZBbzT&#10;52WvjcH5WJ3L+rv6Kn9YqdXTUn6ACLSEu/jm/tQKXtO3ODe+iU9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IIBwgAAAN0AAAAPAAAAAAAAAAAAAAAAAJgCAABkcnMvZG93&#10;bnJldi54bWxQSwUGAAAAAAQABAD1AAAAhwMAAAAA&#10;" filled="f" fillcolor="#bbe0e3" stroked="f">
                          <v:textbox inset=".8835mm,.44175mm,.8835mm,.44175mm">
                            <w:txbxContent>
                              <w:p w:rsidR="009C003E" w:rsidRPr="00293400" w:rsidRDefault="009C003E" w:rsidP="00156EB2">
                                <w:pPr>
                                  <w:autoSpaceDE w:val="0"/>
                                  <w:autoSpaceDN w:val="0"/>
                                  <w:adjustRightInd w:val="0"/>
                                  <w:rPr>
                                    <w:i/>
                                    <w:iCs/>
                                    <w:color w:val="000000"/>
                                    <w:sz w:val="22"/>
                                    <w:szCs w:val="64"/>
                                  </w:rPr>
                                </w:pPr>
                                <w:r w:rsidRPr="00293400">
                                  <w:rPr>
                                    <w:i/>
                                    <w:iCs/>
                                    <w:color w:val="000000"/>
                                    <w:sz w:val="22"/>
                                    <w:szCs w:val="64"/>
                                  </w:rPr>
                                  <w:t>v</w:t>
                                </w:r>
                              </w:p>
                            </w:txbxContent>
                          </v:textbox>
                        </v:shape>
                        <v:shape id="Text Box 3630" o:spid="_x0000_s1152" type="#_x0000_t202" style="position:absolute;left:1913;top:1618;width:198;height: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QnmsUA&#10;AADdAAAADwAAAGRycy9kb3ducmV2LnhtbESPQWvCQBSE74X+h+UVequbVio2dZUghLQ3TdqDt0f2&#10;NVmafRuyq4n/3hUEj8PMfMOsNpPtxIkGbxwreJ0lIIhrpw03Cn6q/GUJwgdkjZ1jUnAmD5v148MK&#10;U+1G3tOpDI2IEPYpKmhD6FMpfd2SRT9zPXH0/txgMUQ5NFIPOEa47eRbkiykRcNxocWeti3V/+XR&#10;KuCtPky5NgbHqjhk+13xnf2yUs9PU/YJItAU7uFb+0srmC/eP+D6Jj4Bub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CeaxQAAAN0AAAAPAAAAAAAAAAAAAAAAAJgCAABkcnMv&#10;ZG93bnJldi54bWxQSwUGAAAAAAQABAD1AAAAigMAAAAA&#10;" filled="f" fillcolor="#bbe0e3" stroked="f">
                          <v:textbox inset=".8835mm,.44175mm,.8835mm,.44175mm">
                            <w:txbxContent>
                              <w:p w:rsidR="009C003E" w:rsidRPr="00293400" w:rsidRDefault="009C003E" w:rsidP="00156EB2">
                                <w:pPr>
                                  <w:autoSpaceDE w:val="0"/>
                                  <w:autoSpaceDN w:val="0"/>
                                  <w:adjustRightInd w:val="0"/>
                                  <w:rPr>
                                    <w:rFonts w:ascii="Arial" w:hAnsi="Arial" w:cs="Arial"/>
                                    <w:color w:val="000000"/>
                                    <w:sz w:val="17"/>
                                    <w:szCs w:val="48"/>
                                  </w:rPr>
                                </w:pPr>
                                <w:r w:rsidRPr="00293400">
                                  <w:rPr>
                                    <w:rFonts w:ascii="Arial" w:hAnsi="Arial" w:cs="Arial"/>
                                    <w:color w:val="000000"/>
                                    <w:sz w:val="17"/>
                                    <w:szCs w:val="48"/>
                                  </w:rPr>
                                  <w:t>~</w:t>
                                </w:r>
                              </w:p>
                            </w:txbxContent>
                          </v:textbox>
                        </v:shape>
                        <v:shape id="Freeform 3631" o:spid="_x0000_s1153" style="position:absolute;left:1708;top:1315;width:1009;height:606;visibility:visible;mso-wrap-style:square;v-text-anchor:top" coordsize="1161,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ECF8MA&#10;AADdAAAADwAAAGRycy9kb3ducmV2LnhtbERPXWvCMBR9H/gfwhX2MmzqBqXURhFhILLhdOLzpbm2&#10;xeamS6J2/nrzMNjj4XyXi8F04krOt5YVTJMUBHFldcu1gsP3+yQH4QOyxs4yKfglD4v56KnEQtsb&#10;7+i6D7WIIewLVNCE0BdS+qohgz6xPXHkTtYZDBG6WmqHtxhuOvmappk02HJsaLCnVUPVeX8xCvpd&#10;erx/mfoz35zvxx+3/XiRPlfqeTwsZyACDeFf/OdeawVvWRb3xzfxCc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8ECF8MAAADdAAAADwAAAAAAAAAAAAAAAACYAgAAZHJzL2Rv&#10;d25yZXYueG1sUEsFBgAAAAAEAAQA9QAAAIgDAAAAAA==&#10;" path="m1161,l330,699,,533e" filled="f" fillcolor="#bbe0e3">
                          <v:path arrowok="t" o:connecttype="custom" o:connectlocs="1009,0;287,606;0,462" o:connectangles="0,0,0"/>
                        </v:shape>
                        <v:oval id="Oval 3632" o:spid="_x0000_s1154" style="position:absolute;left:1695;top:1765;width:23;height: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DjNMUA&#10;AADdAAAADwAAAGRycy9kb3ducmV2LnhtbESP0WrCQBRE3wv+w3IF3+omWqJEVxFpaR9aUeMHXLLX&#10;JJi9G3bXmP59t1Do4zAzZ5j1djCt6Mn5xrKCdJqAIC6tbrhScCnenpcgfEDW2FomBd/kYbsZPa0x&#10;1/bBJ+rPoRIRwj5HBXUIXS6lL2sy6Ke2I47e1TqDIUpXSe3wEeGmlbMkyaTBhuNCjR3taypv57tR&#10;UKT4YtyBXu/Hgquv932//FxclZqMh90KRKAh/If/2h9awTzLUvh9E5+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UOM0xQAAAN0AAAAPAAAAAAAAAAAAAAAAAJgCAABkcnMv&#10;ZG93bnJldi54bWxQSwUGAAAAAAQABAD1AAAAigMAAAAA&#10;" fillcolor="#bbe0e3"/>
                        <v:oval id="Oval 3633" o:spid="_x0000_s1155" style="position:absolute;left:1987;top:1912;width:24;height: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J9Q8UA&#10;AADdAAAADwAAAGRycy9kb3ducmV2LnhtbESP0WrCQBRE3wX/YbmCb3WjllRSVxFR7EMr1vQDLtlr&#10;EszeDbtrjH/fLRR8HGbmDLNc96YRHTlfW1YwnSQgiAuray4V/OT7lwUIH5A1NpZJwYM8rFfDwRIz&#10;be/8Td05lCJC2GeooAqhzaT0RUUG/cS2xNG7WGcwROlKqR3eI9w0cpYkqTRYc1yosKVtRcX1fDMK&#10;8im+Gnek3e2Uc/l12HaLz7eLUuNRv3kHEagPz/B/+0MrmKfpDP7ex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n1DxQAAAN0AAAAPAAAAAAAAAAAAAAAAAJgCAABkcnMv&#10;ZG93bnJldi54bWxQSwUGAAAAAAQABAD1AAAAigMAAAAA&#10;" fillcolor="#bbe0e3"/>
                        <v:oval id="Oval 3634" o:spid="_x0000_s1156" style="position:absolute;left:2196;top:1933;width:24;height: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VyWscA&#10;AADdAAAADwAAAGRycy9kb3ducmV2LnhtbESPQWvCQBSE74X+h+UJXqRuqhBrdJW2UBB7sLW9eHtk&#10;n0kw+zbd3Sbx37uC4HGYmW+Y5bo3tWjJ+cqygudxAoI4t7riQsHvz8fTCwgfkDXWlknBmTysV48P&#10;S8y07fib2n0oRISwz1BBGUKTSenzkgz6sW2Io3e0zmCI0hVSO+wi3NRykiSpNFhxXCixofeS8tP+&#10;3yiYj/J6Oxu1b2F3cExff8Wnn3VKDQf96wJEoD7cw7f2RiuYpukUrm/iE5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VclrHAAAA3QAAAA8AAAAAAAAAAAAAAAAAmAIAAGRy&#10;cy9kb3ducmV2LnhtbFBLBQYAAAAABAAEAPUAAACMAwAAAAA=&#10;" fillcolor="#bbe0e3" strokecolor="#0c0"/>
                        <v:oval id="Oval 3635" o:spid="_x0000_s1157" style="position:absolute;left:2706;top:1305;width:24;height: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ArMUA&#10;AADdAAAADwAAAGRycy9kb3ducmV2LnhtbESP3WrCQBSE7wXfYTlC73TjD6mkriKitBdVrOkDHLLH&#10;JJg9G3bXmL59t1DwcpiZb5jVpjeN6Mj52rKC6SQBQVxYXXOp4Ds/jJcgfEDW2FgmBT/kYbMeDlaY&#10;afvgL+ouoRQRwj5DBVUIbSalLyoy6Ce2JY7e1TqDIUpXSu3wEeGmkbMkSaXBmuNChS3tKipul7tR&#10;kE9xYdyJ9vdzzuXxfdctP1+vSr2M+u0biEB9eIb/2x9awTxNF/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J0CsxQAAAN0AAAAPAAAAAAAAAAAAAAAAAJgCAABkcnMv&#10;ZG93bnJldi54bWxQSwUGAAAAAAQABAD1AAAAigMAAAAA&#10;" fillcolor="#bbe0e3"/>
                        <v:shape id="Text Box 3636" o:spid="_x0000_s1158" type="#_x0000_t202" style="position:absolute;left:2380;top:1741;width:212;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XnIsUA&#10;AADdAAAADwAAAGRycy9kb3ducmV2LnhtbESPwWrDMBBE74X8g9hAbo2chJriRgkmENzcmrg9+LZY&#10;W1vUWhlLtZ2/rwqFHoeZecPsj7PtxEiDN44VbNYJCOLaacONgvfy/PgMwgdkjZ1jUnAnD8fD4mGP&#10;mXYTX2m8hUZECPsMFbQh9JmUvm7Jol+7njh6n26wGKIcGqkHnCLcdnKbJKm0aDgutNjTqaX66/Zt&#10;FfBJV/NZG4NTWVT59a245B+s1Go55y8gAs3hP/zXftUKdmn6BL9v4hO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RecixQAAAN0AAAAPAAAAAAAAAAAAAAAAAJgCAABkcnMv&#10;ZG93bnJldi54bWxQSwUGAAAAAAQABAD1AAAAigMAAAAA&#10;" filled="f" fillcolor="#bbe0e3" stroked="f">
                          <v:textbox inset=".8835mm,.44175mm,.8835mm,.44175mm">
                            <w:txbxContent>
                              <w:p w:rsidR="009C003E" w:rsidRPr="00293400" w:rsidRDefault="009C003E" w:rsidP="00156EB2">
                                <w:pPr>
                                  <w:autoSpaceDE w:val="0"/>
                                  <w:autoSpaceDN w:val="0"/>
                                  <w:adjustRightInd w:val="0"/>
                                  <w:rPr>
                                    <w:i/>
                                    <w:iCs/>
                                    <w:color w:val="000000"/>
                                    <w:sz w:val="22"/>
                                    <w:szCs w:val="64"/>
                                  </w:rPr>
                                </w:pPr>
                                <w:r w:rsidRPr="00293400">
                                  <w:rPr>
                                    <w:i/>
                                    <w:iCs/>
                                    <w:color w:val="000000"/>
                                    <w:sz w:val="22"/>
                                    <w:szCs w:val="64"/>
                                  </w:rPr>
                                  <w:t>u</w:t>
                                </w:r>
                              </w:p>
                            </w:txbxContent>
                          </v:textbox>
                        </v:shape>
                        <v:shape id="Text Box 3637" o:spid="_x0000_s1159" type="#_x0000_t202" style="position:absolute;left:2427;top:1136;width:249;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d5VcMA&#10;AADdAAAADwAAAGRycy9kb3ducmV2LnhtbESPT4vCMBTE78J+h/CEvWnqLhTpGqUIonvz3x56ezTP&#10;Nti8lCba7rc3guBxmJnfMIvVYBtxp84bxwpm0wQEcem04UrB+bSZzEH4gKyxcUwK/snDavkxWmCm&#10;Xc8Huh9DJSKEfYYK6hDaTEpf1mTRT11LHL2L6yyGKLtK6g77CLeN/EqSVFo0HBdqbGldU3k93qwC&#10;Xuti2GhjsD9ti/yw3/7mf6zU53jIf0AEGsI7/GrvtILvNE3h+SY+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d5VcMAAADdAAAADwAAAAAAAAAAAAAAAACYAgAAZHJzL2Rv&#10;d25yZXYueG1sUEsFBgAAAAAEAAQA9QAAAIgDAAAAAA==&#10;" filled="f" fillcolor="#bbe0e3" stroked="f">
                          <v:textbox inset=".8835mm,.44175mm,.8835mm,.44175mm">
                            <w:txbxContent>
                              <w:p w:rsidR="009C003E" w:rsidRPr="00293400" w:rsidRDefault="009C003E" w:rsidP="00156EB2">
                                <w:pPr>
                                  <w:autoSpaceDE w:val="0"/>
                                  <w:autoSpaceDN w:val="0"/>
                                  <w:adjustRightInd w:val="0"/>
                                  <w:rPr>
                                    <w:i/>
                                    <w:iCs/>
                                    <w:color w:val="000000"/>
                                    <w:sz w:val="22"/>
                                    <w:szCs w:val="64"/>
                                  </w:rPr>
                                </w:pPr>
                                <w:r w:rsidRPr="00293400">
                                  <w:rPr>
                                    <w:i/>
                                    <w:iCs/>
                                    <w:color w:val="000000"/>
                                    <w:sz w:val="22"/>
                                    <w:szCs w:val="64"/>
                                  </w:rPr>
                                  <w:t>w</w:t>
                                </w:r>
                              </w:p>
                            </w:txbxContent>
                          </v:textbox>
                        </v:shape>
                        <v:shape id="Text Box 3638" o:spid="_x0000_s1160" type="#_x0000_t202" style="position:absolute;left:2459;top:1100;width:198;height: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vczsUA&#10;AADdAAAADwAAAGRycy9kb3ducmV2LnhtbESPwWrDMBBE74X8g9hAbo2cBNziRgkmENzcmrg9+LZY&#10;W1vUWhlLtZ2/rwqFHoeZecPsj7PtxEiDN44VbNYJCOLaacONgvfy/PgMwgdkjZ1jUnAnD8fD4mGP&#10;mXYTX2m8hUZECPsMFbQh9JmUvm7Jol+7njh6n26wGKIcGqkHnCLcdnKbJKm0aDgutNjTqaX66/Zt&#10;FfBJV/NZG4NTWVT59a245B+s1Go55y8gAs3hP/zXftUKdmn6BL9v4hO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29zOxQAAAN0AAAAPAAAAAAAAAAAAAAAAAJgCAABkcnMv&#10;ZG93bnJldi54bWxQSwUGAAAAAAQABAD1AAAAigMAAAAA&#10;" filled="f" fillcolor="#bbe0e3" stroked="f">
                          <v:textbox inset=".8835mm,.44175mm,.8835mm,.44175mm">
                            <w:txbxContent>
                              <w:p w:rsidR="009C003E" w:rsidRPr="00293400" w:rsidRDefault="009C003E" w:rsidP="00156EB2">
                                <w:pPr>
                                  <w:autoSpaceDE w:val="0"/>
                                  <w:autoSpaceDN w:val="0"/>
                                  <w:adjustRightInd w:val="0"/>
                                  <w:rPr>
                                    <w:rFonts w:ascii="Arial" w:hAnsi="Arial" w:cs="Arial"/>
                                    <w:color w:val="000000"/>
                                    <w:sz w:val="17"/>
                                    <w:szCs w:val="48"/>
                                  </w:rPr>
                                </w:pPr>
                                <w:r w:rsidRPr="00293400">
                                  <w:rPr>
                                    <w:rFonts w:ascii="Arial" w:hAnsi="Arial" w:cs="Arial"/>
                                    <w:color w:val="000000"/>
                                    <w:sz w:val="17"/>
                                    <w:szCs w:val="48"/>
                                  </w:rPr>
                                  <w:t>~</w:t>
                                </w:r>
                              </w:p>
                            </w:txbxContent>
                          </v:textbox>
                        </v:shape>
                        <v:shape id="Text Box 3639" o:spid="_x0000_s1161" type="#_x0000_t202" style="position:absolute;left:2402;top:1723;width:198;height: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RIvL8A&#10;AADdAAAADwAAAGRycy9kb3ducmV2LnhtbERPTYvCMBC9C/6HMII3TVUoUo1SBFFvq+4evA3N2Aab&#10;SWmirf/eHBY8Pt73etvbWryo9caxgtk0AUFcOG24VPB73U+WIHxA1lg7JgVv8rDdDAdrzLTr+Eyv&#10;SyhFDGGfoYIqhCaT0hcVWfRT1xBH7u5aiyHCtpS6xS6G21rOkySVFg3Hhgob2lVUPC5Pq4B3+tbv&#10;tTHYXQ+3/PxzOOV/rNR41OcrEIH68BX/u49awSJN49z4Jj4Buf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REi8vwAAAN0AAAAPAAAAAAAAAAAAAAAAAJgCAABkcnMvZG93bnJl&#10;di54bWxQSwUGAAAAAAQABAD1AAAAhAMAAAAA&#10;" filled="f" fillcolor="#bbe0e3" stroked="f">
                          <v:textbox inset=".8835mm,.44175mm,.8835mm,.44175mm">
                            <w:txbxContent>
                              <w:p w:rsidR="009C003E" w:rsidRPr="00293400" w:rsidRDefault="009C003E" w:rsidP="00156EB2">
                                <w:pPr>
                                  <w:autoSpaceDE w:val="0"/>
                                  <w:autoSpaceDN w:val="0"/>
                                  <w:adjustRightInd w:val="0"/>
                                  <w:rPr>
                                    <w:rFonts w:ascii="Arial" w:hAnsi="Arial" w:cs="Arial"/>
                                    <w:color w:val="000000"/>
                                    <w:sz w:val="17"/>
                                    <w:szCs w:val="48"/>
                                  </w:rPr>
                                </w:pPr>
                                <w:r w:rsidRPr="00293400">
                                  <w:rPr>
                                    <w:rFonts w:ascii="Arial" w:hAnsi="Arial" w:cs="Arial"/>
                                    <w:color w:val="000000"/>
                                    <w:sz w:val="17"/>
                                    <w:szCs w:val="48"/>
                                  </w:rPr>
                                  <w:t>~</w:t>
                                </w:r>
                              </w:p>
                            </w:txbxContent>
                          </v:textbox>
                        </v:shape>
                      </v:group>
                      <v:group id="Group 3640" o:spid="_x0000_s1162" style="position:absolute;left:1450;top:4345;width:1584;height:1659" coordorigin="1373,1123" coordsize="1824,1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hWEOxgAAAN0A&#10;AAAPAAAAAAAAAAAAAAAAAKoCAABkcnMvZG93bnJldi54bWxQSwUGAAAAAAQABAD6AAAAnQMAAAAA&#10;">
                        <v:shape id="Freeform 3641" o:spid="_x0000_s1163" style="position:absolute;left:2208;top:1373;width:744;height:643;visibility:visible;mso-wrap-style:square;v-text-anchor:top" coordsize="74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oGcAA&#10;AADdAAAADwAAAGRycy9kb3ducmV2LnhtbERPy4rCMBTdC/5DuMLsNFUHK7VRRFBmmNn4+IBLc/vA&#10;5qYk0Xb+frIQXB7OO98NphVPcr6xrGA+S0AQF1Y3XCm4XY/TNQgfkDW2lknBH3nYbcejHDNtez7T&#10;8xIqEUPYZ6igDqHLpPRFTQb9zHbEkSutMxgidJXUDvsYblq5SJKVNNhwbKixo0NNxf3yMApSPoUf&#10;Vwy/J1cmn7JN+29Pe6U+JsN+AyLQEN7il/tLK1iu0rg/volPQG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oGcAAAADdAAAADwAAAAAAAAAAAAAAAACYAgAAZHJzL2Rvd25y&#10;ZXYueG1sUEsFBgAAAAAEAAQA9QAAAIUDAAAAAA==&#10;" path="m,643l744,e" filled="f" strokecolor="#0c0">
                          <v:path arrowok="t" o:connecttype="custom" o:connectlocs="0,643;744,0" o:connectangles="0,0"/>
                        </v:shape>
                        <v:shape id="Freeform 3642" o:spid="_x0000_s1164" style="position:absolute;left:1373;top:2016;width:835;height:168;visibility:visible;mso-wrap-style:square;v-text-anchor:top" coordsize="835,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KnBcQA&#10;AADdAAAADwAAAGRycy9kb3ducmV2LnhtbESPQWvCQBSE7wX/w/IKvTWbNBAldZUiCj14qMYf8Mw+&#10;k9Ds25hdk/TfuwXB4zAz3zDL9WRaMVDvGssKkigGQVxa3XCl4FTs3hcgnEfW2FomBX/kYL2avSwx&#10;13bkAw1HX4kAYZejgtr7LpfSlTUZdJHtiIN3sb1BH2RfSd3jGOCmlR9xnEmDDYeFGjva1FT+Hm9G&#10;QXHOGrrcvE7wmv7EO1nttzQq9fY6fX2C8DT5Z/jR/tYK0myewP+b8AT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ypwXEAAAA3QAAAA8AAAAAAAAAAAAAAAAAmAIAAGRycy9k&#10;b3ducmV2LnhtbFBLBQYAAAAABAAEAPUAAACJAwAAAAA=&#10;" path="m835,l,168e" filled="f" strokecolor="#0c0">
                          <v:path arrowok="t" o:connecttype="custom" o:connectlocs="835,0;0,168" o:connectangles="0,0"/>
                        </v:shape>
                        <v:shape id="Freeform 3643" o:spid="_x0000_s1165" style="position:absolute;left:2208;top:2016;width:946;height:595;visibility:visible;mso-wrap-style:square;v-text-anchor:top" coordsize="946,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6UEMcA&#10;AADdAAAADwAAAGRycy9kb3ducmV2LnhtbESPQUvDQBSE74L/YXlCb3bTpKQldluqIJR6sa0HvT2y&#10;z2w0+zbsbpv037uC4HGYmW+Y1Wa0nbiQD61jBbNpBoK4drrlRsHb6fl+CSJEZI2dY1JwpQCb9e3N&#10;CivtBj7Q5RgbkSAcKlRgYuwrKUNtyGKYup44eZ/OW4xJ+kZqj0OC207mWVZKiy2nBYM9PRmqv49n&#10;q2D/USzfzex18PW8GF5OX7h9zEulJnfj9gFEpDH+h//aO62gKBc5/L5JT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lBDHAAAA3QAAAA8AAAAAAAAAAAAAAAAAmAIAAGRy&#10;cy9kb3ducmV2LnhtbFBLBQYAAAAABAAEAPUAAACMAwAAAAA=&#10;" path="m,l946,595e" filled="f" strokecolor="#0c0">
                          <v:path arrowok="t" o:connecttype="custom" o:connectlocs="0,0;946,595" o:connectangles="0,0"/>
                        </v:shape>
                        <v:shape id="Text Box 3644" o:spid="_x0000_s1166" type="#_x0000_t202" style="position:absolute;left:1427;top:1135;width:422;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lMEMMA&#10;AADdAAAADwAAAGRycy9kb3ducmV2LnhtbESPQYvCMBSE78L+h/AW9qapCrpUoxRBXG9q3YO3R/Ns&#10;g81LaaKt/94sLHgcZuYbZrnubS0e1HrjWMF4lIAgLpw2XCo459vhNwgfkDXWjknBkzysVx+DJaba&#10;dXykxymUIkLYp6igCqFJpfRFRRb9yDXE0bu61mKIsi2lbrGLcFvLSZLMpEXDcaHChjYVFbfT3Srg&#10;jb70W20Mdvnukh0Pu332y0p9ffbZAkSgPrzD/+0frWA6m0/h7018An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lMEMMAAADdAAAADwAAAAAAAAAAAAAAAACYAgAAZHJzL2Rv&#10;d25yZXYueG1sUEsFBgAAAAAEAAQA9QAAAIgDAAAAAA==&#10;" filled="f" fillcolor="#bbe0e3" stroked="f">
                          <v:textbox inset=".8835mm,.44175mm,.8835mm,.44175mm">
                            <w:txbxContent>
                              <w:p w:rsidR="009C003E" w:rsidRPr="00293400" w:rsidRDefault="009C003E" w:rsidP="00156EB2">
                                <w:pPr>
                                  <w:autoSpaceDE w:val="0"/>
                                  <w:autoSpaceDN w:val="0"/>
                                  <w:adjustRightInd w:val="0"/>
                                  <w:rPr>
                                    <w:rFonts w:ascii="Arial" w:hAnsi="Arial" w:cs="Arial"/>
                                    <w:i/>
                                    <w:iCs/>
                                    <w:color w:val="00CC00"/>
                                    <w:sz w:val="22"/>
                                    <w:szCs w:val="64"/>
                                    <w:vertAlign w:val="superscript"/>
                                  </w:rPr>
                                </w:pPr>
                                <w:r w:rsidRPr="00293400">
                                  <w:rPr>
                                    <w:rFonts w:ascii="Arial" w:hAnsi="Arial" w:cs="Arial"/>
                                    <w:i/>
                                    <w:iCs/>
                                    <w:color w:val="00CC00"/>
                                    <w:sz w:val="22"/>
                                    <w:szCs w:val="64"/>
                                  </w:rPr>
                                  <w:t>M</w:t>
                                </w:r>
                                <w:r w:rsidRPr="00293400">
                                  <w:rPr>
                                    <w:rFonts w:ascii="Arial" w:hAnsi="Arial" w:cs="Arial"/>
                                    <w:i/>
                                    <w:iCs/>
                                    <w:color w:val="00CC00"/>
                                    <w:sz w:val="22"/>
                                    <w:szCs w:val="64"/>
                                    <w:vertAlign w:val="superscript"/>
                                  </w:rPr>
                                  <w:t>1</w:t>
                                </w:r>
                              </w:p>
                            </w:txbxContent>
                          </v:textbox>
                        </v:shape>
                        <v:shape id="Freeform 3645" o:spid="_x0000_s1167" style="position:absolute;left:1378;top:1123;width:1819;height:1815;visibility:visible;mso-wrap-style:square;v-text-anchor:top" coordsize="1819,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o2DMQA&#10;AADdAAAADwAAAGRycy9kb3ducmV2LnhtbESPQWsCMRSE74L/ITyhNzfRipWtUUQoiJ6qBa+P5HV3&#10;cfOyu4nu9t+bQqHHYWa+YdbbwdXiQV2oPGuYZQoEsfG24kLD1+VjugIRIrLF2jNp+KEA2814tMbc&#10;+p4/6XGOhUgQDjlqKGNscimDKclhyHxDnLxv3zmMSXaFtB32Ce5qOVdqKR1WnBZKbGhfkrmd705D&#10;e7waezJVPCz63ao5tWrfXpXWL5Nh9w4i0hD/w3/tg9XwunxbwO+b9ATk5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qNgzEAAAA3QAAAA8AAAAAAAAAAAAAAAAAmAIAAGRycy9k&#10;b3ducmV2LnhtbFBLBQYAAAAABAAEAPUAAACJAwAAAAA=&#10;" path="m,1061c7,1010,22,962,33,912,44,863,44,806,72,763,96,674,141,593,196,519v9,-28,-2,-3,20,-29c239,462,252,424,283,403v11,-31,45,-50,67,-72c374,307,343,313,393,283v50,-30,93,-68,144,-96c570,169,601,143,638,135,676,108,724,96,768,82,818,66,867,47,916,29,965,11,1024,7,1075,v86,4,164,11,249,24c1347,28,1379,36,1401,43v14,5,43,15,43,15c1452,66,1465,69,1473,77v4,4,2,10,5,14c1488,107,1502,120,1512,135v6,9,19,28,19,28c1537,188,1551,209,1564,231v6,30,16,74,34,100c1617,442,1644,552,1660,663v9,62,11,139,39,196c1707,876,1720,890,1728,907v19,39,32,81,48,120c1783,1044,1785,1063,1790,1080v3,10,10,29,10,29c1805,1154,1814,1198,1819,1243v-5,75,-11,222,-58,288c1747,1573,1704,1639,1660,1651v-91,72,-277,88,-388,101c1237,1756,1201,1756,1166,1762v-10,2,-19,4,-29,5c1108,1770,1051,1776,1051,1776v-82,27,-184,32,-269,39c721,1813,661,1812,600,1810,497,1806,428,1772,360,1699v-8,-21,-26,-29,-44,-43c308,1629,315,1644,283,1613v-5,-5,-15,-14,-15,-14c262,1578,252,1567,235,1555v-8,-21,-22,-38,-34,-57c171,1453,140,1408,110,1363v-5,-8,-4,-20,-10,-28c80,1306,72,1272,52,1243v-7,-26,-23,-64,-38,-86c7,1124,,1096,,1061xe" filled="f" fillcolor="#bbe0e3" strokecolor="#7fff7f" strokeweight="3.75pt">
                          <v:path arrowok="t" o:connecttype="custom" o:connectlocs="0,1061;33,912;72,763;196,519;216,490;283,403;350,331;393,283;537,187;638,135;768,82;916,29;1075,0;1324,24;1401,43;1444,58;1473,77;1478,91;1512,135;1531,163;1564,231;1598,331;1660,663;1699,859;1728,907;1776,1027;1790,1080;1800,1109;1819,1243;1761,1531;1660,1651;1272,1752;1166,1762;1137,1767;1051,1776;782,1815;600,1810;360,1699;316,1656;283,1613;268,1599;235,1555;201,1498;110,1363;100,1335;52,1243;14,1157;0,1061" o:connectangles="0,0,0,0,0,0,0,0,0,0,0,0,0,0,0,0,0,0,0,0,0,0,0,0,0,0,0,0,0,0,0,0,0,0,0,0,0,0,0,0,0,0,0,0,0,0,0,0"/>
                        </v:shape>
                      </v:group>
                      <w10:anchorlock/>
                    </v:group>
                  </w:pict>
                </mc:Fallback>
              </mc:AlternateContent>
            </w:r>
          </w:p>
        </w:tc>
      </w:tr>
      <w:tr w:rsidR="00855683" w:rsidRPr="000577CC">
        <w:trPr>
          <w:jc w:val="center"/>
        </w:trPr>
        <w:tc>
          <w:tcPr>
            <w:tcW w:w="2389" w:type="dxa"/>
            <w:gridSpan w:val="3"/>
            <w:tcBorders>
              <w:top w:val="nil"/>
              <w:left w:val="nil"/>
              <w:bottom w:val="nil"/>
              <w:right w:val="nil"/>
            </w:tcBorders>
            <w:vAlign w:val="center"/>
          </w:tcPr>
          <w:p w:rsidR="00855683" w:rsidRPr="000577CC" w:rsidRDefault="00935CCA" w:rsidP="00D84778">
            <w:pPr>
              <w:keepNext/>
              <w:keepLines/>
              <w:spacing w:after="120"/>
              <w:jc w:val="center"/>
              <w:rPr>
                <w:sz w:val="16"/>
                <w:szCs w:val="16"/>
              </w:rPr>
            </w:pPr>
            <w:r>
              <w:t>(c)</w:t>
            </w:r>
            <w:r w:rsidR="00D84778">
              <w:t xml:space="preserve"> </w:t>
            </w:r>
            <m:oMath>
              <m:r>
                <m:rPr>
                  <m:scr m:val="script"/>
                </m:rPr>
                <w:rPr>
                  <w:rFonts w:ascii="Cambria Math" w:hAnsi="Cambria Math"/>
                </w:rPr>
                <m:t>N</m:t>
              </m:r>
              <m:d>
                <m:dPr>
                  <m:ctrlPr>
                    <w:rPr>
                      <w:rFonts w:ascii="Cambria Math" w:hAnsi="Cambria Math"/>
                      <w:i/>
                    </w:rPr>
                  </m:ctrlPr>
                </m:dPr>
                <m:e>
                  <m:acc>
                    <m:accPr>
                      <m:ctrlPr>
                        <w:rPr>
                          <w:rFonts w:ascii="Cambria Math" w:hAnsi="Cambria Math"/>
                          <w:i/>
                        </w:rPr>
                      </m:ctrlPr>
                    </m:accPr>
                    <m:e>
                      <m:r>
                        <w:rPr>
                          <w:rFonts w:ascii="Cambria Math" w:hAnsi="Cambria Math"/>
                        </w:rPr>
                        <m:t>v</m:t>
                      </m:r>
                    </m:e>
                  </m:acc>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p>
        </w:tc>
        <w:tc>
          <w:tcPr>
            <w:tcW w:w="2390" w:type="dxa"/>
            <w:gridSpan w:val="2"/>
            <w:tcBorders>
              <w:top w:val="nil"/>
              <w:left w:val="nil"/>
              <w:bottom w:val="nil"/>
              <w:right w:val="nil"/>
            </w:tcBorders>
            <w:vAlign w:val="center"/>
          </w:tcPr>
          <w:p w:rsidR="00855683" w:rsidRPr="000577CC" w:rsidRDefault="00935CCA" w:rsidP="00D84778">
            <w:pPr>
              <w:spacing w:after="120"/>
              <w:jc w:val="center"/>
              <w:rPr>
                <w:sz w:val="16"/>
                <w:szCs w:val="16"/>
              </w:rPr>
            </w:pPr>
            <w:r>
              <w:t>(d)</w:t>
            </w:r>
            <w:r w:rsidR="00D84778">
              <w:t xml:space="preserve"> </w:t>
            </w:r>
            <m:oMath>
              <m:r>
                <m:rPr>
                  <m:scr m:val="script"/>
                </m:rP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e>
              </m:d>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oMath>
            <w:r w:rsidR="00855683">
              <w:t>; new</w:t>
            </w:r>
            <w:r w:rsidR="00D84778">
              <w:t xml:space="preserve"> </w:t>
            </w:r>
            <m:oMath>
              <m:acc>
                <m:accPr>
                  <m:chr m:val="̃"/>
                  <m:ctrlPr>
                    <w:rPr>
                      <w:rFonts w:ascii="Cambria Math" w:hAnsi="Cambria Math"/>
                      <w:i/>
                    </w:rPr>
                  </m:ctrlPr>
                </m:accPr>
                <m:e>
                  <m:r>
                    <w:rPr>
                      <w:rFonts w:ascii="Cambria Math" w:hAnsi="Cambria Math"/>
                    </w:rPr>
                    <m:t>v</m:t>
                  </m:r>
                </m:e>
              </m:acc>
            </m:oMath>
          </w:p>
        </w:tc>
      </w:tr>
      <w:tr w:rsidR="00855683" w:rsidRPr="000577CC">
        <w:trPr>
          <w:jc w:val="center"/>
        </w:trPr>
        <w:tc>
          <w:tcPr>
            <w:tcW w:w="4779" w:type="dxa"/>
            <w:gridSpan w:val="5"/>
            <w:tcBorders>
              <w:top w:val="nil"/>
              <w:left w:val="nil"/>
              <w:bottom w:val="nil"/>
              <w:right w:val="nil"/>
            </w:tcBorders>
            <w:vAlign w:val="center"/>
          </w:tcPr>
          <w:p w:rsidR="00855683" w:rsidRPr="002914E1" w:rsidRDefault="00855683" w:rsidP="00B14D77">
            <w:pPr>
              <w:pStyle w:val="Caption"/>
              <w:spacing w:before="80" w:after="560"/>
            </w:pPr>
            <w:bookmarkStart w:id="16" w:name="_Ref60658237"/>
            <w:r>
              <w:t xml:space="preserve">Figure </w:t>
            </w:r>
            <w:fldSimple w:instr=" SEQ Figure \* ARABIC ">
              <w:r w:rsidR="00020BDF">
                <w:rPr>
                  <w:noProof/>
                </w:rPr>
                <w:t>3</w:t>
              </w:r>
            </w:fldSimple>
            <w:bookmarkEnd w:id="16"/>
            <w:r>
              <w:t>: Illustration of neighborhoods in vertex optimization.</w:t>
            </w:r>
          </w:p>
        </w:tc>
      </w:tr>
      <w:tr w:rsidR="00ED5189">
        <w:tblPrEx>
          <w:tblCellMar>
            <w:left w:w="108" w:type="dxa"/>
            <w:right w:w="108" w:type="dxa"/>
          </w:tblCellMar>
        </w:tblPrEx>
        <w:trPr>
          <w:gridBefore w:val="1"/>
          <w:gridAfter w:val="1"/>
          <w:wBefore w:w="11" w:type="dxa"/>
          <w:wAfter w:w="34" w:type="dxa"/>
          <w:jc w:val="center"/>
        </w:trPr>
        <w:tc>
          <w:tcPr>
            <w:tcW w:w="2362" w:type="dxa"/>
            <w:tcBorders>
              <w:top w:val="nil"/>
              <w:left w:val="nil"/>
              <w:bottom w:val="nil"/>
              <w:right w:val="nil"/>
            </w:tcBorders>
          </w:tcPr>
          <w:p w:rsidR="00ED5189" w:rsidRDefault="00F91567" w:rsidP="00A9381A">
            <w:pPr>
              <w:jc w:val="center"/>
            </w:pPr>
            <w:r>
              <w:rPr>
                <w:noProof/>
              </w:rPr>
              <mc:AlternateContent>
                <mc:Choice Requires="wpc">
                  <w:drawing>
                    <wp:anchor distT="0" distB="0" distL="114300" distR="114300" simplePos="0" relativeHeight="251657728" behindDoc="1" locked="0" layoutInCell="1" allowOverlap="1" wp14:anchorId="024B1F1A" wp14:editId="16F4CC90">
                      <wp:simplePos x="0" y="0"/>
                      <wp:positionH relativeFrom="column">
                        <wp:align>center</wp:align>
                      </wp:positionH>
                      <wp:positionV relativeFrom="paragraph">
                        <wp:posOffset>0</wp:posOffset>
                      </wp:positionV>
                      <wp:extent cx="1134110" cy="1102360"/>
                      <wp:effectExtent l="635" t="0" r="0" b="12065"/>
                      <wp:wrapTight wrapText="bothSides">
                        <wp:wrapPolygon edited="0">
                          <wp:start x="20028" y="2053"/>
                          <wp:lineTo x="1717" y="4405"/>
                          <wp:lineTo x="1427" y="4853"/>
                          <wp:lineTo x="2008" y="13811"/>
                          <wp:lineTo x="2141" y="19248"/>
                          <wp:lineTo x="10873" y="20866"/>
                          <wp:lineTo x="18165" y="21451"/>
                          <wp:lineTo x="19024" y="21451"/>
                          <wp:lineTo x="12735" y="11459"/>
                          <wp:lineTo x="13158" y="9108"/>
                          <wp:lineTo x="20886" y="2053"/>
                          <wp:lineTo x="20028" y="2053"/>
                        </wp:wrapPolygon>
                      </wp:wrapTight>
                      <wp:docPr id="3311" name="Canvas 33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9" name="Freeform 3313"/>
                              <wps:cNvSpPr>
                                <a:spLocks/>
                              </wps:cNvSpPr>
                              <wps:spPr bwMode="auto">
                                <a:xfrm>
                                  <a:off x="496424" y="339727"/>
                                  <a:ext cx="322600" cy="148318"/>
                                </a:xfrm>
                                <a:custGeom>
                                  <a:avLst/>
                                  <a:gdLst>
                                    <a:gd name="T0" fmla="*/ 0 w 452"/>
                                    <a:gd name="T1" fmla="*/ 208 h 208"/>
                                    <a:gd name="T2" fmla="*/ 452 w 452"/>
                                    <a:gd name="T3" fmla="*/ 0 h 208"/>
                                  </a:gdLst>
                                  <a:ahLst/>
                                  <a:cxnLst>
                                    <a:cxn ang="0">
                                      <a:pos x="T0" y="T1"/>
                                    </a:cxn>
                                    <a:cxn ang="0">
                                      <a:pos x="T2" y="T3"/>
                                    </a:cxn>
                                  </a:cxnLst>
                                  <a:rect l="0" t="0" r="r" b="b"/>
                                  <a:pathLst>
                                    <a:path w="452" h="208">
                                      <a:moveTo>
                                        <a:pt x="0" y="208"/>
                                      </a:moveTo>
                                      <a:lnTo>
                                        <a:pt x="452" y="0"/>
                                      </a:lnTo>
                                    </a:path>
                                  </a:pathLst>
                                </a:custGeom>
                                <a:noFill/>
                                <a:ln w="9525">
                                  <a:solidFill>
                                    <a:srgbClr val="00CC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0" name="Freeform 3314"/>
                              <wps:cNvSpPr>
                                <a:spLocks/>
                              </wps:cNvSpPr>
                              <wps:spPr bwMode="auto">
                                <a:xfrm>
                                  <a:off x="111207" y="464995"/>
                                  <a:ext cx="370690" cy="29062"/>
                                </a:xfrm>
                                <a:custGeom>
                                  <a:avLst/>
                                  <a:gdLst>
                                    <a:gd name="T0" fmla="*/ 520 w 520"/>
                                    <a:gd name="T1" fmla="*/ 40 h 40"/>
                                    <a:gd name="T2" fmla="*/ 0 w 520"/>
                                    <a:gd name="T3" fmla="*/ 0 h 40"/>
                                  </a:gdLst>
                                  <a:ahLst/>
                                  <a:cxnLst>
                                    <a:cxn ang="0">
                                      <a:pos x="T0" y="T1"/>
                                    </a:cxn>
                                    <a:cxn ang="0">
                                      <a:pos x="T2" y="T3"/>
                                    </a:cxn>
                                  </a:cxnLst>
                                  <a:rect l="0" t="0" r="r" b="b"/>
                                  <a:pathLst>
                                    <a:path w="520" h="40">
                                      <a:moveTo>
                                        <a:pt x="520" y="40"/>
                                      </a:moveTo>
                                      <a:lnTo>
                                        <a:pt x="0" y="0"/>
                                      </a:lnTo>
                                    </a:path>
                                  </a:pathLst>
                                </a:custGeom>
                                <a:noFill/>
                                <a:ln w="9525">
                                  <a:solidFill>
                                    <a:srgbClr val="00CC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1" name="Freeform 3315"/>
                              <wps:cNvSpPr>
                                <a:spLocks/>
                              </wps:cNvSpPr>
                              <wps:spPr bwMode="auto">
                                <a:xfrm>
                                  <a:off x="487908" y="496563"/>
                                  <a:ext cx="308073" cy="317179"/>
                                </a:xfrm>
                                <a:custGeom>
                                  <a:avLst/>
                                  <a:gdLst>
                                    <a:gd name="T0" fmla="*/ 0 w 432"/>
                                    <a:gd name="T1" fmla="*/ 0 h 444"/>
                                    <a:gd name="T2" fmla="*/ 432 w 432"/>
                                    <a:gd name="T3" fmla="*/ 444 h 444"/>
                                  </a:gdLst>
                                  <a:ahLst/>
                                  <a:cxnLst>
                                    <a:cxn ang="0">
                                      <a:pos x="T0" y="T1"/>
                                    </a:cxn>
                                    <a:cxn ang="0">
                                      <a:pos x="T2" y="T3"/>
                                    </a:cxn>
                                  </a:cxnLst>
                                  <a:rect l="0" t="0" r="r" b="b"/>
                                  <a:pathLst>
                                    <a:path w="432" h="444">
                                      <a:moveTo>
                                        <a:pt x="0" y="0"/>
                                      </a:moveTo>
                                      <a:lnTo>
                                        <a:pt x="432" y="444"/>
                                      </a:lnTo>
                                    </a:path>
                                  </a:pathLst>
                                </a:custGeom>
                                <a:noFill/>
                                <a:ln w="9525">
                                  <a:solidFill>
                                    <a:srgbClr val="00CC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2" name="Text Box 3316"/>
                              <wps:cNvSpPr txBox="1">
                                <a:spLocks noChangeArrowheads="1"/>
                              </wps:cNvSpPr>
                              <wps:spPr bwMode="auto">
                                <a:xfrm>
                                  <a:off x="386219" y="576735"/>
                                  <a:ext cx="163805" cy="260057"/>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F07762" w:rsidRDefault="009C003E" w:rsidP="00ED5189">
                                    <w:pPr>
                                      <w:autoSpaceDE w:val="0"/>
                                      <w:autoSpaceDN w:val="0"/>
                                      <w:adjustRightInd w:val="0"/>
                                      <w:rPr>
                                        <w:i/>
                                        <w:iCs/>
                                        <w:color w:val="000000"/>
                                        <w:sz w:val="29"/>
                                        <w:szCs w:val="64"/>
                                      </w:rPr>
                                    </w:pPr>
                                    <w:r w:rsidRPr="00F07762">
                                      <w:rPr>
                                        <w:i/>
                                        <w:iCs/>
                                        <w:color w:val="000000"/>
                                        <w:sz w:val="29"/>
                                        <w:szCs w:val="64"/>
                                      </w:rPr>
                                      <w:t>v</w:t>
                                    </w:r>
                                  </w:p>
                                </w:txbxContent>
                              </wps:txbx>
                              <wps:bodyPr rot="0" vert="horz" wrap="square" lIns="41155" tIns="20577" rIns="41155" bIns="20577" upright="1">
                                <a:noAutofit/>
                              </wps:bodyPr>
                            </wps:wsp>
                            <wps:wsp>
                              <wps:cNvPr id="73" name="Text Box 3317"/>
                              <wps:cNvSpPr txBox="1">
                                <a:spLocks noChangeArrowheads="1"/>
                              </wps:cNvSpPr>
                              <wps:spPr bwMode="auto">
                                <a:xfrm>
                                  <a:off x="402248" y="568718"/>
                                  <a:ext cx="146773" cy="20544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F07762" w:rsidRDefault="009C003E" w:rsidP="00ED5189">
                                    <w:pPr>
                                      <w:autoSpaceDE w:val="0"/>
                                      <w:autoSpaceDN w:val="0"/>
                                      <w:adjustRightInd w:val="0"/>
                                      <w:rPr>
                                        <w:rFonts w:ascii="Arial" w:hAnsi="Arial" w:cs="Arial"/>
                                        <w:color w:val="000000"/>
                                        <w:sz w:val="21"/>
                                        <w:szCs w:val="48"/>
                                      </w:rPr>
                                    </w:pPr>
                                    <w:r w:rsidRPr="00F07762">
                                      <w:rPr>
                                        <w:rFonts w:ascii="Arial" w:hAnsi="Arial" w:cs="Arial"/>
                                        <w:color w:val="000000"/>
                                        <w:sz w:val="21"/>
                                        <w:szCs w:val="48"/>
                                      </w:rPr>
                                      <w:t>^</w:t>
                                    </w:r>
                                  </w:p>
                                </w:txbxContent>
                              </wps:txbx>
                              <wps:bodyPr rot="0" vert="horz" wrap="square" lIns="41155" tIns="20577" rIns="41155" bIns="20577" upright="1">
                                <a:noAutofit/>
                              </wps:bodyPr>
                            </wps:wsp>
                            <wps:wsp>
                              <wps:cNvPr id="74" name="Text Box 3318"/>
                              <wps:cNvSpPr txBox="1">
                                <a:spLocks noChangeArrowheads="1"/>
                              </wps:cNvSpPr>
                              <wps:spPr bwMode="auto">
                                <a:xfrm>
                                  <a:off x="629171" y="383822"/>
                                  <a:ext cx="173823" cy="260558"/>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F07762" w:rsidRDefault="009C003E" w:rsidP="00ED5189">
                                    <w:pPr>
                                      <w:autoSpaceDE w:val="0"/>
                                      <w:autoSpaceDN w:val="0"/>
                                      <w:adjustRightInd w:val="0"/>
                                      <w:rPr>
                                        <w:i/>
                                        <w:iCs/>
                                        <w:color w:val="000000"/>
                                        <w:sz w:val="29"/>
                                        <w:szCs w:val="64"/>
                                      </w:rPr>
                                    </w:pPr>
                                    <w:r w:rsidRPr="00F07762">
                                      <w:rPr>
                                        <w:i/>
                                        <w:iCs/>
                                        <w:color w:val="000000"/>
                                        <w:sz w:val="29"/>
                                        <w:szCs w:val="64"/>
                                      </w:rPr>
                                      <w:t>u</w:t>
                                    </w:r>
                                  </w:p>
                                </w:txbxContent>
                              </wps:txbx>
                              <wps:bodyPr rot="0" vert="horz" wrap="square" lIns="41155" tIns="20577" rIns="41155" bIns="20577" upright="1">
                                <a:noAutofit/>
                              </wps:bodyPr>
                            </wps:wsp>
                            <wps:wsp>
                              <wps:cNvPr id="75" name="Text Box 3319"/>
                              <wps:cNvSpPr txBox="1">
                                <a:spLocks noChangeArrowheads="1"/>
                              </wps:cNvSpPr>
                              <wps:spPr bwMode="auto">
                                <a:xfrm>
                                  <a:off x="929730" y="101718"/>
                                  <a:ext cx="204380" cy="260558"/>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F07762" w:rsidRDefault="009C003E" w:rsidP="00ED5189">
                                    <w:pPr>
                                      <w:autoSpaceDE w:val="0"/>
                                      <w:autoSpaceDN w:val="0"/>
                                      <w:adjustRightInd w:val="0"/>
                                      <w:rPr>
                                        <w:i/>
                                        <w:iCs/>
                                        <w:color w:val="000000"/>
                                        <w:sz w:val="29"/>
                                        <w:szCs w:val="64"/>
                                      </w:rPr>
                                    </w:pPr>
                                    <w:r w:rsidRPr="00F07762">
                                      <w:rPr>
                                        <w:i/>
                                        <w:iCs/>
                                        <w:color w:val="000000"/>
                                        <w:sz w:val="29"/>
                                        <w:szCs w:val="64"/>
                                      </w:rPr>
                                      <w:t>w</w:t>
                                    </w:r>
                                  </w:p>
                                </w:txbxContent>
                              </wps:txbx>
                              <wps:bodyPr rot="0" vert="horz" wrap="square" lIns="41155" tIns="20577" rIns="41155" bIns="20577" upright="1">
                                <a:noAutofit/>
                              </wps:bodyPr>
                            </wps:wsp>
                            <wps:wsp>
                              <wps:cNvPr id="76" name="Oval 3320"/>
                              <wps:cNvSpPr>
                                <a:spLocks noChangeArrowheads="1"/>
                              </wps:cNvSpPr>
                              <wps:spPr bwMode="auto">
                                <a:xfrm>
                                  <a:off x="477889" y="483034"/>
                                  <a:ext cx="19536" cy="19542"/>
                                </a:xfrm>
                                <a:prstGeom prst="ellipse">
                                  <a:avLst/>
                                </a:prstGeom>
                                <a:solidFill>
                                  <a:srgbClr val="BBE0E3"/>
                                </a:solidFill>
                                <a:ln w="9525">
                                  <a:solidFill>
                                    <a:srgbClr val="00CC00"/>
                                  </a:solidFill>
                                  <a:round/>
                                  <a:headEnd/>
                                  <a:tailEnd/>
                                </a:ln>
                              </wps:spPr>
                              <wps:bodyPr rot="0" vert="horz" wrap="square" lIns="91440" tIns="45720" rIns="91440" bIns="45720" anchor="ctr" anchorCtr="0" upright="1">
                                <a:noAutofit/>
                              </wps:bodyPr>
                            </wps:wsp>
                            <wps:wsp>
                              <wps:cNvPr id="77" name="Freeform 3321"/>
                              <wps:cNvSpPr>
                                <a:spLocks/>
                              </wps:cNvSpPr>
                              <wps:spPr bwMode="auto">
                                <a:xfrm>
                                  <a:off x="105697" y="111238"/>
                                  <a:ext cx="972810" cy="984608"/>
                                </a:xfrm>
                                <a:custGeom>
                                  <a:avLst/>
                                  <a:gdLst>
                                    <a:gd name="T0" fmla="*/ 708 w 1364"/>
                                    <a:gd name="T1" fmla="*/ 572 h 1380"/>
                                    <a:gd name="T2" fmla="*/ 1364 w 1364"/>
                                    <a:gd name="T3" fmla="*/ 0 h 1380"/>
                                    <a:gd name="T4" fmla="*/ 0 w 1364"/>
                                    <a:gd name="T5" fmla="*/ 184 h 1380"/>
                                    <a:gd name="T6" fmla="*/ 36 w 1364"/>
                                    <a:gd name="T7" fmla="*/ 1212 h 1380"/>
                                    <a:gd name="T8" fmla="*/ 1232 w 1364"/>
                                    <a:gd name="T9" fmla="*/ 1380 h 1380"/>
                                    <a:gd name="T10" fmla="*/ 708 w 1364"/>
                                    <a:gd name="T11" fmla="*/ 572 h 1380"/>
                                  </a:gdLst>
                                  <a:ahLst/>
                                  <a:cxnLst>
                                    <a:cxn ang="0">
                                      <a:pos x="T0" y="T1"/>
                                    </a:cxn>
                                    <a:cxn ang="0">
                                      <a:pos x="T2" y="T3"/>
                                    </a:cxn>
                                    <a:cxn ang="0">
                                      <a:pos x="T4" y="T5"/>
                                    </a:cxn>
                                    <a:cxn ang="0">
                                      <a:pos x="T6" y="T7"/>
                                    </a:cxn>
                                    <a:cxn ang="0">
                                      <a:pos x="T8" y="T9"/>
                                    </a:cxn>
                                    <a:cxn ang="0">
                                      <a:pos x="T10" y="T11"/>
                                    </a:cxn>
                                  </a:cxnLst>
                                  <a:rect l="0" t="0" r="r" b="b"/>
                                  <a:pathLst>
                                    <a:path w="1364" h="1380">
                                      <a:moveTo>
                                        <a:pt x="708" y="572"/>
                                      </a:moveTo>
                                      <a:lnTo>
                                        <a:pt x="1364" y="0"/>
                                      </a:lnTo>
                                      <a:lnTo>
                                        <a:pt x="0" y="184"/>
                                      </a:lnTo>
                                      <a:lnTo>
                                        <a:pt x="36" y="1212"/>
                                      </a:lnTo>
                                      <a:lnTo>
                                        <a:pt x="1232" y="1380"/>
                                      </a:lnTo>
                                      <a:lnTo>
                                        <a:pt x="708" y="572"/>
                                      </a:lnTo>
                                      <a:close/>
                                    </a:path>
                                  </a:pathLst>
                                </a:custGeom>
                                <a:noFill/>
                                <a:ln w="9525">
                                  <a:solidFill>
                                    <a:srgbClr val="00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8" name="Text Box 3322"/>
                              <wps:cNvSpPr txBox="1">
                                <a:spLocks noChangeArrowheads="1"/>
                              </wps:cNvSpPr>
                              <wps:spPr bwMode="auto">
                                <a:xfrm>
                                  <a:off x="656221" y="384323"/>
                                  <a:ext cx="146773" cy="205941"/>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F07762" w:rsidRDefault="009C003E" w:rsidP="00ED5189">
                                    <w:pPr>
                                      <w:autoSpaceDE w:val="0"/>
                                      <w:autoSpaceDN w:val="0"/>
                                      <w:adjustRightInd w:val="0"/>
                                      <w:rPr>
                                        <w:rFonts w:ascii="Arial" w:hAnsi="Arial" w:cs="Arial"/>
                                        <w:color w:val="000000"/>
                                        <w:sz w:val="21"/>
                                        <w:szCs w:val="48"/>
                                      </w:rPr>
                                    </w:pPr>
                                    <w:r w:rsidRPr="00F07762">
                                      <w:rPr>
                                        <w:rFonts w:ascii="Arial" w:hAnsi="Arial" w:cs="Arial"/>
                                        <w:color w:val="000000"/>
                                        <w:sz w:val="21"/>
                                        <w:szCs w:val="48"/>
                                      </w:rPr>
                                      <w:t>^</w:t>
                                    </w:r>
                                  </w:p>
                                </w:txbxContent>
                              </wps:txbx>
                              <wps:bodyPr rot="0" vert="horz" wrap="square" lIns="41155" tIns="20577" rIns="41155" bIns="20577" upright="1">
                                <a:noAutofit/>
                              </wps:bodyPr>
                            </wps:wsp>
                            <wps:wsp>
                              <wps:cNvPr id="79" name="Text Box 3323"/>
                              <wps:cNvSpPr txBox="1">
                                <a:spLocks noChangeArrowheads="1"/>
                              </wps:cNvSpPr>
                              <wps:spPr bwMode="auto">
                                <a:xfrm>
                                  <a:off x="967300" y="104223"/>
                                  <a:ext cx="146773" cy="20544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F07762" w:rsidRDefault="009C003E" w:rsidP="00ED5189">
                                    <w:pPr>
                                      <w:autoSpaceDE w:val="0"/>
                                      <w:autoSpaceDN w:val="0"/>
                                      <w:adjustRightInd w:val="0"/>
                                      <w:rPr>
                                        <w:rFonts w:ascii="Arial" w:hAnsi="Arial" w:cs="Arial"/>
                                        <w:color w:val="000000"/>
                                        <w:sz w:val="21"/>
                                        <w:szCs w:val="48"/>
                                      </w:rPr>
                                    </w:pPr>
                                    <w:r w:rsidRPr="00F07762">
                                      <w:rPr>
                                        <w:rFonts w:ascii="Arial" w:hAnsi="Arial" w:cs="Arial"/>
                                        <w:color w:val="000000"/>
                                        <w:sz w:val="21"/>
                                        <w:szCs w:val="48"/>
                                      </w:rPr>
                                      <w:t>^</w:t>
                                    </w:r>
                                  </w:p>
                                </w:txbxContent>
                              </wps:txbx>
                              <wps:bodyPr rot="0" vert="horz" wrap="square" lIns="41155" tIns="20577" rIns="41155" bIns="20577" upright="1">
                                <a:noAutofit/>
                              </wps:bodyPr>
                            </wps:wsp>
                            <wps:wsp>
                              <wps:cNvPr id="80" name="Freeform 3324"/>
                              <wps:cNvSpPr>
                                <a:spLocks/>
                              </wps:cNvSpPr>
                              <wps:spPr bwMode="auto">
                                <a:xfrm>
                                  <a:off x="477388" y="597279"/>
                                  <a:ext cx="501433" cy="493056"/>
                                </a:xfrm>
                                <a:custGeom>
                                  <a:avLst/>
                                  <a:gdLst>
                                    <a:gd name="T0" fmla="*/ 703 w 703"/>
                                    <a:gd name="T1" fmla="*/ 691 h 691"/>
                                    <a:gd name="T2" fmla="*/ 0 w 703"/>
                                    <a:gd name="T3" fmla="*/ 0 h 691"/>
                                  </a:gdLst>
                                  <a:ahLst/>
                                  <a:cxnLst>
                                    <a:cxn ang="0">
                                      <a:pos x="T0" y="T1"/>
                                    </a:cxn>
                                    <a:cxn ang="0">
                                      <a:pos x="T2" y="T3"/>
                                    </a:cxn>
                                  </a:cxnLst>
                                  <a:rect l="0" t="0" r="r" b="b"/>
                                  <a:pathLst>
                                    <a:path w="703" h="691">
                                      <a:moveTo>
                                        <a:pt x="703" y="691"/>
                                      </a:moveTo>
                                      <a:lnTo>
                                        <a:pt x="0" y="0"/>
                                      </a:lnTo>
                                    </a:path>
                                  </a:pathLst>
                                </a:custGeom>
                                <a:noFill/>
                                <a:ln w="9525">
                                  <a:solidFill>
                                    <a:srgbClr val="000000"/>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1" name="Freeform 3325"/>
                              <wps:cNvSpPr>
                                <a:spLocks/>
                              </wps:cNvSpPr>
                              <wps:spPr bwMode="auto">
                                <a:xfrm>
                                  <a:off x="131244" y="593771"/>
                                  <a:ext cx="346144" cy="380815"/>
                                </a:xfrm>
                                <a:custGeom>
                                  <a:avLst/>
                                  <a:gdLst>
                                    <a:gd name="T0" fmla="*/ 0 w 485"/>
                                    <a:gd name="T1" fmla="*/ 534 h 534"/>
                                    <a:gd name="T2" fmla="*/ 485 w 485"/>
                                    <a:gd name="T3" fmla="*/ 0 h 534"/>
                                  </a:gdLst>
                                  <a:ahLst/>
                                  <a:cxnLst>
                                    <a:cxn ang="0">
                                      <a:pos x="T0" y="T1"/>
                                    </a:cxn>
                                    <a:cxn ang="0">
                                      <a:pos x="T2" y="T3"/>
                                    </a:cxn>
                                  </a:cxnLst>
                                  <a:rect l="0" t="0" r="r" b="b"/>
                                  <a:pathLst>
                                    <a:path w="485" h="534">
                                      <a:moveTo>
                                        <a:pt x="0" y="534"/>
                                      </a:moveTo>
                                      <a:lnTo>
                                        <a:pt x="485" y="0"/>
                                      </a:lnTo>
                                    </a:path>
                                  </a:pathLst>
                                </a:custGeom>
                                <a:noFill/>
                                <a:ln w="9525">
                                  <a:solidFill>
                                    <a:srgbClr val="000000"/>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2" name="Freeform 3326"/>
                              <wps:cNvSpPr>
                                <a:spLocks/>
                              </wps:cNvSpPr>
                              <wps:spPr bwMode="auto">
                                <a:xfrm>
                                  <a:off x="101188" y="244523"/>
                                  <a:ext cx="376200" cy="352755"/>
                                </a:xfrm>
                                <a:custGeom>
                                  <a:avLst/>
                                  <a:gdLst>
                                    <a:gd name="T0" fmla="*/ 527 w 527"/>
                                    <a:gd name="T1" fmla="*/ 494 h 494"/>
                                    <a:gd name="T2" fmla="*/ 0 w 527"/>
                                    <a:gd name="T3" fmla="*/ 0 h 494"/>
                                  </a:gdLst>
                                  <a:ahLst/>
                                  <a:cxnLst>
                                    <a:cxn ang="0">
                                      <a:pos x="T0" y="T1"/>
                                    </a:cxn>
                                    <a:cxn ang="0">
                                      <a:pos x="T2" y="T3"/>
                                    </a:cxn>
                                  </a:cxnLst>
                                  <a:rect l="0" t="0" r="r" b="b"/>
                                  <a:pathLst>
                                    <a:path w="527" h="494">
                                      <a:moveTo>
                                        <a:pt x="527" y="494"/>
                                      </a:moveTo>
                                      <a:lnTo>
                                        <a:pt x="0" y="0"/>
                                      </a:lnTo>
                                    </a:path>
                                  </a:pathLst>
                                </a:custGeom>
                                <a:noFill/>
                                <a:ln w="9525">
                                  <a:solidFill>
                                    <a:srgbClr val="000000"/>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3" name="Freeform 3327"/>
                              <wps:cNvSpPr>
                                <a:spLocks/>
                              </wps:cNvSpPr>
                              <wps:spPr bwMode="auto">
                                <a:xfrm>
                                  <a:off x="480895" y="109735"/>
                                  <a:ext cx="591601" cy="487544"/>
                                </a:xfrm>
                                <a:custGeom>
                                  <a:avLst/>
                                  <a:gdLst>
                                    <a:gd name="T0" fmla="*/ 0 w 830"/>
                                    <a:gd name="T1" fmla="*/ 683 h 683"/>
                                    <a:gd name="T2" fmla="*/ 830 w 830"/>
                                    <a:gd name="T3" fmla="*/ 0 h 683"/>
                                  </a:gdLst>
                                  <a:ahLst/>
                                  <a:cxnLst>
                                    <a:cxn ang="0">
                                      <a:pos x="T0" y="T1"/>
                                    </a:cxn>
                                    <a:cxn ang="0">
                                      <a:pos x="T2" y="T3"/>
                                    </a:cxn>
                                  </a:cxnLst>
                                  <a:rect l="0" t="0" r="r" b="b"/>
                                  <a:pathLst>
                                    <a:path w="830" h="683">
                                      <a:moveTo>
                                        <a:pt x="0" y="683"/>
                                      </a:moveTo>
                                      <a:lnTo>
                                        <a:pt x="830" y="0"/>
                                      </a:lnTo>
                                    </a:path>
                                  </a:pathLst>
                                </a:custGeom>
                                <a:noFill/>
                                <a:ln w="9525">
                                  <a:solidFill>
                                    <a:srgbClr val="000000"/>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4" name="Oval 3328"/>
                              <wps:cNvSpPr>
                                <a:spLocks noChangeArrowheads="1"/>
                              </wps:cNvSpPr>
                              <wps:spPr bwMode="auto">
                                <a:xfrm>
                                  <a:off x="1066484" y="102720"/>
                                  <a:ext cx="19035" cy="19041"/>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85" name="Oval 3329"/>
                              <wps:cNvSpPr>
                                <a:spLocks noChangeArrowheads="1"/>
                              </wps:cNvSpPr>
                              <wps:spPr bwMode="auto">
                                <a:xfrm>
                                  <a:off x="969804" y="1083319"/>
                                  <a:ext cx="19536" cy="19041"/>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86" name="Oval 3331"/>
                              <wps:cNvSpPr>
                                <a:spLocks noChangeArrowheads="1"/>
                              </wps:cNvSpPr>
                              <wps:spPr bwMode="auto">
                                <a:xfrm>
                                  <a:off x="120725" y="965567"/>
                                  <a:ext cx="19035" cy="19041"/>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87" name="Freeform 3332"/>
                              <wps:cNvSpPr>
                                <a:spLocks/>
                              </wps:cNvSpPr>
                              <wps:spPr bwMode="auto">
                                <a:xfrm>
                                  <a:off x="477388" y="518610"/>
                                  <a:ext cx="135252" cy="75161"/>
                                </a:xfrm>
                                <a:custGeom>
                                  <a:avLst/>
                                  <a:gdLst>
                                    <a:gd name="T0" fmla="*/ 0 w 190"/>
                                    <a:gd name="T1" fmla="*/ 105 h 105"/>
                                    <a:gd name="T2" fmla="*/ 190 w 190"/>
                                    <a:gd name="T3" fmla="*/ 0 h 105"/>
                                  </a:gdLst>
                                  <a:ahLst/>
                                  <a:cxnLst>
                                    <a:cxn ang="0">
                                      <a:pos x="T0" y="T1"/>
                                    </a:cxn>
                                    <a:cxn ang="0">
                                      <a:pos x="T2" y="T3"/>
                                    </a:cxn>
                                  </a:cxnLst>
                                  <a:rect l="0" t="0" r="r" b="b"/>
                                  <a:pathLst>
                                    <a:path w="190" h="105">
                                      <a:moveTo>
                                        <a:pt x="0" y="105"/>
                                      </a:moveTo>
                                      <a:lnTo>
                                        <a:pt x="190" y="0"/>
                                      </a:lnTo>
                                    </a:path>
                                  </a:pathLst>
                                </a:custGeom>
                                <a:noFill/>
                                <a:ln w="9525">
                                  <a:solidFill>
                                    <a:srgbClr val="000000"/>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8" name="Oval 3333"/>
                              <wps:cNvSpPr>
                                <a:spLocks noChangeArrowheads="1"/>
                              </wps:cNvSpPr>
                              <wps:spPr bwMode="auto">
                                <a:xfrm>
                                  <a:off x="466368" y="585253"/>
                                  <a:ext cx="19536" cy="19041"/>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89" name="Oval 3334"/>
                              <wps:cNvSpPr>
                                <a:spLocks noChangeArrowheads="1"/>
                              </wps:cNvSpPr>
                              <wps:spPr bwMode="auto">
                                <a:xfrm>
                                  <a:off x="604124" y="511595"/>
                                  <a:ext cx="19536" cy="19542"/>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90" name="Oval 3330"/>
                              <wps:cNvSpPr>
                                <a:spLocks noChangeArrowheads="1"/>
                              </wps:cNvSpPr>
                              <wps:spPr bwMode="auto">
                                <a:xfrm>
                                  <a:off x="95177" y="232999"/>
                                  <a:ext cx="19035" cy="19542"/>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91" name="Text Box 3335"/>
                              <wps:cNvSpPr txBox="1">
                                <a:spLocks noChangeArrowheads="1"/>
                              </wps:cNvSpPr>
                              <wps:spPr bwMode="auto">
                                <a:xfrm>
                                  <a:off x="102190" y="0"/>
                                  <a:ext cx="259984" cy="260057"/>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F07762" w:rsidRDefault="009C003E" w:rsidP="00ED5189">
                                    <w:pPr>
                                      <w:autoSpaceDE w:val="0"/>
                                      <w:autoSpaceDN w:val="0"/>
                                      <w:adjustRightInd w:val="0"/>
                                      <w:rPr>
                                        <w:rFonts w:ascii="Arial" w:hAnsi="Arial" w:cs="Arial"/>
                                        <w:i/>
                                        <w:iCs/>
                                        <w:color w:val="808080"/>
                                        <w:sz w:val="22"/>
                                        <w:szCs w:val="28"/>
                                        <w:vertAlign w:val="superscript"/>
                                      </w:rPr>
                                    </w:pPr>
                                    <w:r w:rsidRPr="00F07762">
                                      <w:rPr>
                                        <w:i/>
                                        <w:iCs/>
                                        <w:color w:val="808080"/>
                                        <w:sz w:val="22"/>
                                        <w:szCs w:val="28"/>
                                      </w:rPr>
                                      <w:t>R</w:t>
                                    </w:r>
                                    <w:r w:rsidRPr="00F07762">
                                      <w:rPr>
                                        <w:rFonts w:ascii="Arial" w:hAnsi="Arial" w:cs="Arial"/>
                                        <w:i/>
                                        <w:iCs/>
                                        <w:color w:val="808080"/>
                                        <w:sz w:val="22"/>
                                        <w:szCs w:val="28"/>
                                        <w:vertAlign w:val="superscript"/>
                                      </w:rPr>
                                      <w:t>2</w:t>
                                    </w:r>
                                  </w:p>
                                </w:txbxContent>
                              </wps:txbx>
                              <wps:bodyPr rot="0" vert="horz" wrap="square" lIns="41155" tIns="20577" rIns="41155" bIns="20577" upright="1">
                                <a:noAutofit/>
                              </wps:bodyPr>
                            </wps:wsp>
                            <wps:wsp>
                              <wps:cNvPr id="92" name="Line 3337"/>
                              <wps:cNvCnPr/>
                              <wps:spPr bwMode="auto">
                                <a:xfrm>
                                  <a:off x="487407" y="494559"/>
                                  <a:ext cx="123229" cy="2705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93" name="Freeform 3338"/>
                              <wps:cNvSpPr>
                                <a:spLocks/>
                              </wps:cNvSpPr>
                              <wps:spPr bwMode="auto">
                                <a:xfrm>
                                  <a:off x="538001" y="365783"/>
                                  <a:ext cx="223416" cy="183894"/>
                                </a:xfrm>
                                <a:custGeom>
                                  <a:avLst/>
                                  <a:gdLst>
                                    <a:gd name="T0" fmla="*/ 0 w 313"/>
                                    <a:gd name="T1" fmla="*/ 257 h 257"/>
                                    <a:gd name="T2" fmla="*/ 313 w 313"/>
                                    <a:gd name="T3" fmla="*/ 0 h 257"/>
                                  </a:gdLst>
                                  <a:ahLst/>
                                  <a:cxnLst>
                                    <a:cxn ang="0">
                                      <a:pos x="T0" y="T1"/>
                                    </a:cxn>
                                    <a:cxn ang="0">
                                      <a:pos x="T2" y="T3"/>
                                    </a:cxn>
                                  </a:cxnLst>
                                  <a:rect l="0" t="0" r="r" b="b"/>
                                  <a:pathLst>
                                    <a:path w="313" h="257">
                                      <a:moveTo>
                                        <a:pt x="0" y="257"/>
                                      </a:moveTo>
                                      <a:lnTo>
                                        <a:pt x="313" y="0"/>
                                      </a:lnTo>
                                    </a:path>
                                  </a:pathLst>
                                </a:custGeom>
                                <a:noFill/>
                                <a:ln w="28575" cap="flat" cmpd="sng">
                                  <a:solidFill>
                                    <a:srgbClr val="FF6600"/>
                                  </a:solidFill>
                                  <a:prstDash val="sysDot"/>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3311" o:spid="_x0000_s1168" editas="canvas" style="position:absolute;left:0;text-align:left;margin-left:0;margin-top:0;width:89.3pt;height:86.8pt;z-index:-251658752;mso-position-horizontal:center;mso-position-horizontal-relative:text;mso-position-vertical-relative:text" coordsize="11341,11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">
                      <v:shape id="_x0000_s1169" type="#_x0000_t75" style="position:absolute;width:11341;height:11023;visibility:visible;mso-wrap-style:square">
                        <v:fill o:detectmouseclick="t"/>
                        <v:path o:connecttype="none"/>
                      </v:shape>
                      <v:shape id="Freeform 3313" o:spid="_x0000_s1170" style="position:absolute;left:4964;top:3397;width:3226;height:1483;visibility:visible;mso-wrap-style:square;v-text-anchor:top" coordsize="452,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lmAsMA&#10;AADbAAAADwAAAGRycy9kb3ducmV2LnhtbESPQWvCQBSE7wX/w/KE3urGUqSNrqKWiniqaSl4e2Rf&#10;k9Ds25B9jcm/dwXB4zAz3zCLVe9q1VEbKs8GppMEFHHubcWFge+vj6dXUEGQLdaeycBAAVbL0cMC&#10;U+vPfKQuk0JFCIcUDZQiTap1yEtyGCa+IY7er28dSpRtoW2L5wh3tX5Okpl2WHFcKLGhbUn5X/bv&#10;DPwM8nl4Oe5yHN6bvpvyRui0MeZx3K/noIR6uYdv7b01MHuD65f4A/Ty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lmAsMAAADbAAAADwAAAAAAAAAAAAAAAACYAgAAZHJzL2Rv&#10;d25yZXYueG1sUEsFBgAAAAAEAAQA9QAAAIgDAAAAAA==&#10;" path="m,208l452,e" filled="f" strokecolor="#0c0">
                        <v:path arrowok="t" o:connecttype="custom" o:connectlocs="0,148318;322600,0" o:connectangles="0,0"/>
                      </v:shape>
                      <v:shape id="Freeform 3314" o:spid="_x0000_s1171" style="position:absolute;left:1112;top:4649;width:3706;height:291;visibility:visible;mso-wrap-style:square;v-text-anchor:top" coordsize="52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Ba7rwA&#10;AADbAAAADwAAAGRycy9kb3ducmV2LnhtbERP3QoBQRS+V95hOsodsyi0DEkpUcpfbo+dY3fZObPt&#10;DNbbmwvl8uv7n85rU4gXVS63rKDXjUAQJ1bnnCo4HVedMQjnkTUWlknBhxzMZ83GFGNt37yn18Gn&#10;IoSwi1FB5n0ZS+mSjAy6ri2JA3ezlUEfYJVKXeE7hJtC9qNoKA3mHBoyLGmZUfI4PI2C3c7Wg4Tp&#10;cu49Tq64b665P26VarfqxQSEp9r/xT/3WisYhfXhS/gBcvY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dsFruvAAAANsAAAAPAAAAAAAAAAAAAAAAAJgCAABkcnMvZG93bnJldi54&#10;bWxQSwUGAAAAAAQABAD1AAAAgQMAAAAA&#10;" path="m520,40l,e" filled="f" strokecolor="#0c0">
                        <v:path arrowok="t" o:connecttype="custom" o:connectlocs="370690,29062;0,0" o:connectangles="0,0"/>
                      </v:shape>
                      <v:shape id="Freeform 3315" o:spid="_x0000_s1172" style="position:absolute;left:4879;top:4965;width:3080;height:3172;visibility:visible;mso-wrap-style:square;v-text-anchor:top" coordsize="432,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ivIsMA&#10;AADbAAAADwAAAGRycy9kb3ducmV2LnhtbESPQYvCMBSE74L/ITxhbzZVUJdqFFlQ9qCCdi/eHs2z&#10;LTYv3SbW6q83Cwseh5n5hlmsOlOJlhpXWlYwimIQxJnVJecKftLN8BOE88gaK8uk4EEOVst+b4GJ&#10;tnc+UnvyuQgQdgkqKLyvEyldVpBBF9maOHgX2xj0QTa51A3eA9xUchzHU2mw5LBQYE1fBWXX080o&#10;wPY8wWue3rLd/uAm+pBufzdPpT4G3XoOwlPn3+H/9rdWMBvB35fwA+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ivIsMAAADbAAAADwAAAAAAAAAAAAAAAACYAgAAZHJzL2Rv&#10;d25yZXYueG1sUEsFBgAAAAAEAAQA9QAAAIgDAAAAAA==&#10;" path="m,l432,444e" filled="f" strokecolor="#0c0">
                        <v:path arrowok="t" o:connecttype="custom" o:connectlocs="0,0;308073,317179" o:connectangles="0,0"/>
                      </v:shape>
                      <v:shape id="Text Box 3316" o:spid="_x0000_s1173" type="#_x0000_t202" style="position:absolute;left:3862;top:5767;width:1638;height:2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Tx5MQA&#10;AADbAAAADwAAAGRycy9kb3ducmV2LnhtbESPT4vCMBTE74LfITzBm6ZKV5dqFNlF1qP/EPf2aJ5t&#10;afNSmljrtzcLCx6HmfkNs1x3phItNa6wrGAyjkAQp1YXnCk4n7ajTxDOI2usLJOCJzlYr/q9JSba&#10;PvhA7dFnIkDYJagg975OpHRpTgbd2NbEwbvZxqAPssmkbvAR4KaS0yiaSYMFh4Uca/rKKS2Pd6Pg&#10;9BM/r/v75XtTlvE5vVw/brv4V6nhoNssQHjq/Dv8395pBfMp/H0JP0C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E8eTEAAAA2wAAAA8AAAAAAAAAAAAAAAAAmAIAAGRycy9k&#10;b3ducmV2LnhtbFBLBQYAAAAABAAEAPUAAACJAwAAAAA=&#10;" filled="f" fillcolor="#bbe0e3" stroked="f">
                        <v:textbox inset="1.1432mm,.57158mm,1.1432mm,.57158mm">
                          <w:txbxContent>
                            <w:p w:rsidR="009C003E" w:rsidRPr="00F07762" w:rsidRDefault="009C003E" w:rsidP="00ED5189">
                              <w:pPr>
                                <w:autoSpaceDE w:val="0"/>
                                <w:autoSpaceDN w:val="0"/>
                                <w:adjustRightInd w:val="0"/>
                                <w:rPr>
                                  <w:i/>
                                  <w:iCs/>
                                  <w:color w:val="000000"/>
                                  <w:sz w:val="29"/>
                                  <w:szCs w:val="64"/>
                                </w:rPr>
                              </w:pPr>
                              <w:r w:rsidRPr="00F07762">
                                <w:rPr>
                                  <w:i/>
                                  <w:iCs/>
                                  <w:color w:val="000000"/>
                                  <w:sz w:val="29"/>
                                  <w:szCs w:val="64"/>
                                </w:rPr>
                                <w:t>v</w:t>
                              </w:r>
                            </w:p>
                          </w:txbxContent>
                        </v:textbox>
                      </v:shape>
                      <v:shape id="Text Box 3317" o:spid="_x0000_s1174" type="#_x0000_t202" style="position:absolute;left:4022;top:5687;width:1468;height:2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Uf8UA&#10;AADbAAAADwAAAGRycy9kb3ducmV2LnhtbESPQWvCQBSE7wX/w/IK3uqmGqukriG0lHq0KmJvj+wz&#10;Ccm+Ddk1if++Wyj0OMzMN8wmHU0jeupcZVnB8ywCQZxbXXGh4HT8eFqDcB5ZY2OZFNzJQbqdPGww&#10;0XbgL+oPvhABwi5BBaX3bSKly0sy6Ga2JQ7e1XYGfZBdIXWHQ4CbRs6j6EUarDgslNjSW0l5fbgZ&#10;BcfP+H7Z387vWV3Hp/x8WV538bdS08cxewXhafT/4b/2TitYLeD3S/gB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SFR/xQAAANsAAAAPAAAAAAAAAAAAAAAAAJgCAABkcnMv&#10;ZG93bnJldi54bWxQSwUGAAAAAAQABAD1AAAAigMAAAAA&#10;" filled="f" fillcolor="#bbe0e3" stroked="f">
                        <v:textbox inset="1.1432mm,.57158mm,1.1432mm,.57158mm">
                          <w:txbxContent>
                            <w:p w:rsidR="009C003E" w:rsidRPr="00F07762" w:rsidRDefault="009C003E" w:rsidP="00ED5189">
                              <w:pPr>
                                <w:autoSpaceDE w:val="0"/>
                                <w:autoSpaceDN w:val="0"/>
                                <w:adjustRightInd w:val="0"/>
                                <w:rPr>
                                  <w:rFonts w:ascii="Arial" w:hAnsi="Arial" w:cs="Arial"/>
                                  <w:color w:val="000000"/>
                                  <w:sz w:val="21"/>
                                  <w:szCs w:val="48"/>
                                </w:rPr>
                              </w:pPr>
                              <w:r w:rsidRPr="00F07762">
                                <w:rPr>
                                  <w:rFonts w:ascii="Arial" w:hAnsi="Arial" w:cs="Arial"/>
                                  <w:color w:val="000000"/>
                                  <w:sz w:val="21"/>
                                  <w:szCs w:val="48"/>
                                </w:rPr>
                                <w:t>^</w:t>
                              </w:r>
                            </w:p>
                          </w:txbxContent>
                        </v:textbox>
                      </v:shape>
                      <v:shape id="Text Box 3318" o:spid="_x0000_s1175" type="#_x0000_t202" style="position:absolute;left:6291;top:3838;width:1738;height:2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MC8MA&#10;AADbAAAADwAAAGRycy9kb3ducmV2LnhtbESPQYvCMBSE78L+h/CEvWmqVHepRpGVRY9qRfT2aJ5t&#10;afNSmqj135uFBY/DzHzDzJedqcWdWldaVjAaRiCIM6tLzhUc09/BNwjnkTXWlknBkxwsFx+9OSba&#10;PnhP94PPRYCwS1BB4X2TSOmyggy6oW2Ig3e1rUEfZJtL3eIjwE0tx1E0lQZLDgsFNvRTUFYdbkZB&#10;uomf593ttF5VVXzMTufJdRtflPrsd6sZCE+df4f/21ut4CuGvy/hB8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MC8MAAADbAAAADwAAAAAAAAAAAAAAAACYAgAAZHJzL2Rv&#10;d25yZXYueG1sUEsFBgAAAAAEAAQA9QAAAIgDAAAAAA==&#10;" filled="f" fillcolor="#bbe0e3" stroked="f">
                        <v:textbox inset="1.1432mm,.57158mm,1.1432mm,.57158mm">
                          <w:txbxContent>
                            <w:p w:rsidR="009C003E" w:rsidRPr="00F07762" w:rsidRDefault="009C003E" w:rsidP="00ED5189">
                              <w:pPr>
                                <w:autoSpaceDE w:val="0"/>
                                <w:autoSpaceDN w:val="0"/>
                                <w:adjustRightInd w:val="0"/>
                                <w:rPr>
                                  <w:i/>
                                  <w:iCs/>
                                  <w:color w:val="000000"/>
                                  <w:sz w:val="29"/>
                                  <w:szCs w:val="64"/>
                                </w:rPr>
                              </w:pPr>
                              <w:r w:rsidRPr="00F07762">
                                <w:rPr>
                                  <w:i/>
                                  <w:iCs/>
                                  <w:color w:val="000000"/>
                                  <w:sz w:val="29"/>
                                  <w:szCs w:val="64"/>
                                </w:rPr>
                                <w:t>u</w:t>
                              </w:r>
                            </w:p>
                          </w:txbxContent>
                        </v:textbox>
                      </v:shape>
                      <v:shape id="Text Box 3319" o:spid="_x0000_s1176" type="#_x0000_t202" style="position:absolute;left:9297;top:1017;width:2044;height:2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1pkMQA&#10;AADbAAAADwAAAGRycy9kb3ducmV2LnhtbESPS4vCQBCE7wv+h6EFb+tEiQ+io4jLosf1geitybRJ&#10;SKYnZEaN/35HEDwWVfUVNV+2phJ3alxhWcGgH4EgTq0uOFNwPPx+T0E4j6yxskwKnuRgueh8zTHR&#10;9sE7uu99JgKEXYIKcu/rREqX5mTQ9W1NHLyrbQz6IJtM6gYfAW4qOYyisTRYcFjIsaZ1Tmm5vxkF&#10;h038PP/dTj+rsoyP6ek8um7ji1K9bruagfDU+k/43d5qBZMRvL6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taZDEAAAA2wAAAA8AAAAAAAAAAAAAAAAAmAIAAGRycy9k&#10;b3ducmV2LnhtbFBLBQYAAAAABAAEAPUAAACJAwAAAAA=&#10;" filled="f" fillcolor="#bbe0e3" stroked="f">
                        <v:textbox inset="1.1432mm,.57158mm,1.1432mm,.57158mm">
                          <w:txbxContent>
                            <w:p w:rsidR="009C003E" w:rsidRPr="00F07762" w:rsidRDefault="009C003E" w:rsidP="00ED5189">
                              <w:pPr>
                                <w:autoSpaceDE w:val="0"/>
                                <w:autoSpaceDN w:val="0"/>
                                <w:adjustRightInd w:val="0"/>
                                <w:rPr>
                                  <w:i/>
                                  <w:iCs/>
                                  <w:color w:val="000000"/>
                                  <w:sz w:val="29"/>
                                  <w:szCs w:val="64"/>
                                </w:rPr>
                              </w:pPr>
                              <w:r w:rsidRPr="00F07762">
                                <w:rPr>
                                  <w:i/>
                                  <w:iCs/>
                                  <w:color w:val="000000"/>
                                  <w:sz w:val="29"/>
                                  <w:szCs w:val="64"/>
                                </w:rPr>
                                <w:t>w</w:t>
                              </w:r>
                            </w:p>
                          </w:txbxContent>
                        </v:textbox>
                      </v:shape>
                      <v:oval id="Oval 3320" o:spid="_x0000_s1177" style="position:absolute;left:4778;top:4830;width:196;height: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Jl0sQA&#10;AADbAAAADwAAAGRycy9kb3ducmV2LnhtbESPQWvCQBSE7wX/w/KEXkQ39WA0uootCKKHturF2yP7&#10;TILZt+nuNkn/fVco9DjMzDfMatObWrTkfGVZwcskAUGcW11xoeBy3o3nIHxA1lhbJgU/5GGzHjyt&#10;MNO2409qT6EQEcI+QwVlCE0mpc9LMugntiGO3s06gyFKV0jtsItwU8tpksykwYrjQokNvZWU30/f&#10;RsFilNeHdNS+hverY/r4Ko4+7ZR6HvbbJYhAffgP/7X3WkE6g8e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yZdLEAAAA2wAAAA8AAAAAAAAAAAAAAAAAmAIAAGRycy9k&#10;b3ducmV2LnhtbFBLBQYAAAAABAAEAPUAAACJAwAAAAA=&#10;" fillcolor="#bbe0e3" strokecolor="#0c0"/>
                      <v:shape id="Freeform 3321" o:spid="_x0000_s1178" style="position:absolute;left:1056;top:1112;width:9729;height:9846;visibility:visible;mso-wrap-style:square;v-text-anchor:top" coordsize="1364,1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4UscUA&#10;AADbAAAADwAAAGRycy9kb3ducmV2LnhtbESPzWrCQBSF9wXfYbhCd3XSLmKJjiKV0FZcVFtsl5fM&#10;NRPN3AmZUVOf3hEEl4fz83HG087W4kitrxwreB4kIIgLpysuFfx850+vIHxA1lg7JgX/5GE66T2M&#10;MdPuxCs6rkMp4gj7DBWYEJpMSl8YsugHriGO3ta1FkOUbSl1i6c4bmv5kiSptFhxJBhs6M1QsV8f&#10;bOR+nTef+eJ3uXj/M7MDJVjv5qlSj/1uNgIRqAv38K39oRUMh3D9En+An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ThSxxQAAANsAAAAPAAAAAAAAAAAAAAAAAJgCAABkcnMv&#10;ZG93bnJldi54bWxQSwUGAAAAAAQABAD1AAAAigMAAAAA&#10;" path="m708,572l1364,,,184,36,1212r1196,168l708,572xe" filled="f" fillcolor="#bbe0e3">
                        <v:path arrowok="t" o:connecttype="custom" o:connectlocs="504948,408113;972810,0;0,131281;25675,864743;878667,984608;504948,408113" o:connectangles="0,0,0,0,0,0"/>
                      </v:shape>
                      <v:shape id="Text Box 3322" o:spid="_x0000_s1179" type="#_x0000_t202" style="position:absolute;left:6562;top:3843;width:1467;height:2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GDsEA&#10;AADbAAAADwAAAGRycy9kb3ducmV2LnhtbERPTYvCMBC9L/gfwgjetqnSXaUaRRRZj66K1NvQjG1p&#10;MylN1PrvzWFhj4/3vVj1phEP6lxlWcE4ikEQ51ZXXCg4n3afMxDOI2tsLJOCFzlYLQcfC0y1ffIv&#10;PY6+ECGEXYoKSu/bVEqXl2TQRbYlDtzNdgZ9gF0hdYfPEG4aOYnjb2mw4tBQYkubkvL6eDcKTj/J&#10;KzvcL9t1XSfn/JJ93fbJVanRsF/PQXjq/b/4z73XCqZhbPgSfoB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sxg7BAAAA2wAAAA8AAAAAAAAAAAAAAAAAmAIAAGRycy9kb3du&#10;cmV2LnhtbFBLBQYAAAAABAAEAPUAAACGAwAAAAA=&#10;" filled="f" fillcolor="#bbe0e3" stroked="f">
                        <v:textbox inset="1.1432mm,.57158mm,1.1432mm,.57158mm">
                          <w:txbxContent>
                            <w:p w:rsidR="009C003E" w:rsidRPr="00F07762" w:rsidRDefault="009C003E" w:rsidP="00ED5189">
                              <w:pPr>
                                <w:autoSpaceDE w:val="0"/>
                                <w:autoSpaceDN w:val="0"/>
                                <w:adjustRightInd w:val="0"/>
                                <w:rPr>
                                  <w:rFonts w:ascii="Arial" w:hAnsi="Arial" w:cs="Arial"/>
                                  <w:color w:val="000000"/>
                                  <w:sz w:val="21"/>
                                  <w:szCs w:val="48"/>
                                </w:rPr>
                              </w:pPr>
                              <w:r w:rsidRPr="00F07762">
                                <w:rPr>
                                  <w:rFonts w:ascii="Arial" w:hAnsi="Arial" w:cs="Arial"/>
                                  <w:color w:val="000000"/>
                                  <w:sz w:val="21"/>
                                  <w:szCs w:val="48"/>
                                </w:rPr>
                                <w:t>^</w:t>
                              </w:r>
                            </w:p>
                          </w:txbxContent>
                        </v:textbox>
                      </v:shape>
                      <v:shape id="Text Box 3323" o:spid="_x0000_s1180" type="#_x0000_t202" style="position:absolute;left:9673;top:1042;width:1467;height:2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BjlcYA&#10;AADbAAAADwAAAGRycy9kb3ducmV2LnhtbESPzWrDMBCE74G+g9hCb43c4jStG8WYhJIcmx9Celus&#10;jW1srYyl2M7bV4VCjsPMfMMs0tE0oqfOVZYVvEwjEMS51RUXCo6Hr+d3EM4ja2wsk4IbOUiXD5MF&#10;JtoOvKN+7wsRIOwSVFB63yZSurwkg25qW+LgXWxn0AfZFVJ3OAS4aeRrFL1JgxWHhRJbWpWU1/ur&#10;UXDYxLfz9/W0zuo6Puan8+yyjX+Uenocs08QnkZ/D/+3t1rB/AP+voQf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BjlcYAAADbAAAADwAAAAAAAAAAAAAAAACYAgAAZHJz&#10;L2Rvd25yZXYueG1sUEsFBgAAAAAEAAQA9QAAAIsDAAAAAA==&#10;" filled="f" fillcolor="#bbe0e3" stroked="f">
                        <v:textbox inset="1.1432mm,.57158mm,1.1432mm,.57158mm">
                          <w:txbxContent>
                            <w:p w:rsidR="009C003E" w:rsidRPr="00F07762" w:rsidRDefault="009C003E" w:rsidP="00ED5189">
                              <w:pPr>
                                <w:autoSpaceDE w:val="0"/>
                                <w:autoSpaceDN w:val="0"/>
                                <w:adjustRightInd w:val="0"/>
                                <w:rPr>
                                  <w:rFonts w:ascii="Arial" w:hAnsi="Arial" w:cs="Arial"/>
                                  <w:color w:val="000000"/>
                                  <w:sz w:val="21"/>
                                  <w:szCs w:val="48"/>
                                </w:rPr>
                              </w:pPr>
                              <w:r w:rsidRPr="00F07762">
                                <w:rPr>
                                  <w:rFonts w:ascii="Arial" w:hAnsi="Arial" w:cs="Arial"/>
                                  <w:color w:val="000000"/>
                                  <w:sz w:val="21"/>
                                  <w:szCs w:val="48"/>
                                </w:rPr>
                                <w:t>^</w:t>
                              </w:r>
                            </w:p>
                          </w:txbxContent>
                        </v:textbox>
                      </v:shape>
                      <v:shape id="Freeform 3324" o:spid="_x0000_s1181" style="position:absolute;left:4773;top:5972;width:5015;height:4931;visibility:visible;mso-wrap-style:square;v-text-anchor:top" coordsize="703,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zNdcAA&#10;AADbAAAADwAAAGRycy9kb3ducmV2LnhtbERPy2oCMRTdC/2HcAvdaUYpIqNRbEFoKVV8fMB1cp0E&#10;Jzdjkur0781CcHk479mic424UojWs4LhoABBXHltuVZw2K/6ExAxIWtsPJOCf4qwmL/0Zlhqf+Mt&#10;XXepFjmEY4kKTEptKWWsDDmMA98SZ+7kg8OUYailDnjL4a6Ro6IYS4eWc4PBlj4NVefdn1Ngf/bL&#10;9Lu6xO9uGOzGnN8/jmuv1Ntrt5yCSNSlp/jh/tIKJnl9/pJ/gJzf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bzNdcAAAADbAAAADwAAAAAAAAAAAAAAAACYAgAAZHJzL2Rvd25y&#10;ZXYueG1sUEsFBgAAAAAEAAQA9QAAAIUDAAAAAA==&#10;" path="m703,691l,e" filled="f">
                        <v:path arrowok="t" o:connecttype="custom" o:connectlocs="501433,493056;0,0" o:connectangles="0,0"/>
                      </v:shape>
                      <v:shape id="Freeform 3325" o:spid="_x0000_s1182" style="position:absolute;left:1312;top:5937;width:3461;height:3808;visibility:visible;mso-wrap-style:square;v-text-anchor:top" coordsize="485,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GNMIA&#10;AADbAAAADwAAAGRycy9kb3ducmV2LnhtbESPQWvCQBSE7wX/w/IEb3WTSotEV1FB8djaen9mn0kw&#10;+zZkX3X113cLhR6HmfmGmS+ja9WV+tB4NpCPM1DEpbcNVwa+PrfPU1BBkC22nsnAnQIsF4OnORbW&#10;3/iDrgepVIJwKNBALdIVWoeyJodh7Dvi5J1971CS7Ctte7wluGv1S5a9aYcNp4UaO9rUVF4O387A&#10;YzIJp3g/biWuXSeXXb5+fc+NGQ3jagZKKMp/+K+9twamOfx+ST9AL3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0cY0wgAAANsAAAAPAAAAAAAAAAAAAAAAAJgCAABkcnMvZG93&#10;bnJldi54bWxQSwUGAAAAAAQABAD1AAAAhwMAAAAA&#10;" path="m,534l485,e" filled="f">
                        <v:path arrowok="t" o:connecttype="custom" o:connectlocs="0,380815;346144,0" o:connectangles="0,0"/>
                      </v:shape>
                      <v:shape id="Freeform 3326" o:spid="_x0000_s1183" style="position:absolute;left:1011;top:2445;width:3762;height:3527;visibility:visible;mso-wrap-style:square;v-text-anchor:top" coordsize="527,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ReMIA&#10;AADbAAAADwAAAGRycy9kb3ducmV2LnhtbESPQWuDQBSE74X8h+UFequrHkowriEUCraHQGMCOT7c&#10;V5W6b8Vdo/n33UAgx2FmvmHy3WJ6caXRdZYVJFEMgri2uuNGwan6fNuAcB5ZY2+ZFNzIwa5YveSY&#10;aTvzD12PvhEBwi5DBa33Qyalq1sy6CI7EAfv144GfZBjI/WIc4CbXqZx/C4NdhwWWhzoo6X67zgZ&#10;BZ7m6vKNJX/tS5NW07lfDpgo9bpe9lsQnhb/DD/apVawSeH+JfwAW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E1F4wgAAANsAAAAPAAAAAAAAAAAAAAAAAJgCAABkcnMvZG93&#10;bnJldi54bWxQSwUGAAAAAAQABAD1AAAAhwMAAAAA&#10;" path="m527,494l,e" filled="f">
                        <v:path arrowok="t" o:connecttype="custom" o:connectlocs="376200,352755;0,0" o:connectangles="0,0"/>
                      </v:shape>
                      <v:shape id="Freeform 3327" o:spid="_x0000_s1184" style="position:absolute;left:4808;top:1097;width:5916;height:4875;visibility:visible;mso-wrap-style:square;v-text-anchor:top" coordsize="830,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TrX8MA&#10;AADbAAAADwAAAGRycy9kb3ducmV2LnhtbESPT4vCMBTE7wt+h/CEvSyarIJINYq4FMSDsP65P5tn&#10;W2xeahO1/fabBcHjMDO/YebL1lbiQY0vHWv4HioQxJkzJecajod0MAXhA7LByjFp6MjDctH7mGNi&#10;3JN/6bEPuYgQ9glqKEKoEyl9VpBFP3Q1cfQurrEYomxyaRp8Rrit5EipibRYclwosKZ1Qdl1f7ca&#10;zvevU5seU9rdtpO0+1Gq29ZK689+u5qBCNSGd/jV3hgN0zH8f4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1TrX8MAAADbAAAADwAAAAAAAAAAAAAAAACYAgAAZHJzL2Rv&#10;d25yZXYueG1sUEsFBgAAAAAEAAQA9QAAAIgDAAAAAA==&#10;" path="m,683l830,e" filled="f">
                        <v:path arrowok="t" o:connecttype="custom" o:connectlocs="0,487544;591601,0" o:connectangles="0,0"/>
                      </v:shape>
                      <v:oval id="Oval 3328" o:spid="_x0000_s1185" style="position:absolute;left:10664;top:1027;width:191;height: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1j0cMA&#10;AADbAAAADwAAAGRycy9kb3ducmV2LnhtbESP0WrCQBRE3wv+w3IF3+pGkRqiq4hY6kOV1vgBl+w1&#10;CWbvht01pn/fFQQfh5k5wyzXvWlER87XlhVMxgkI4sLqmksF5/zzPQXhA7LGxjIp+CMP69XgbYmZ&#10;tnf+pe4UShEh7DNUUIXQZlL6oiKDfmxb4uhdrDMYonSl1A7vEW4aOU2SD2mw5rhQYUvbiorr6WYU&#10;5BOcGXek3e0n5/Lwte3S7/lFqdGw3yxABOrDK/xs77WCd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1j0cMAAADbAAAADwAAAAAAAAAAAAAAAACYAgAAZHJzL2Rv&#10;d25yZXYueG1sUEsFBgAAAAAEAAQA9QAAAIgDAAAAAA==&#10;" fillcolor="#bbe0e3"/>
                      <v:oval id="Oval 3329" o:spid="_x0000_s1186" style="position:absolute;left:9698;top:10833;width:195;height: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HGSsQA&#10;AADbAAAADwAAAGRycy9kb3ducmV2LnhtbESP3WrCQBSE7wXfYTmF3unGYjWkWUWk0l60oqYPcMie&#10;/NDs2bC7xvTtu4WCl8PMfMPk29F0YiDnW8sKFvMEBHFpdcu1gq/iMEtB+ICssbNMCn7Iw3YzneSY&#10;aXvjMw2XUIsIYZ+hgiaEPpPSlw0Z9HPbE0evss5giNLVUju8Rbjp5FOSrKTBluNCgz3tGyq/L1ej&#10;oFjg0rgjvV5PBdefb/sh/VhXSj0+jLsXEIHGcA//t9+1gvQZ/r7EH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RxkrEAAAA2wAAAA8AAAAAAAAAAAAAAAAAmAIAAGRycy9k&#10;b3ducmV2LnhtbFBLBQYAAAAABAAEAPUAAACJAwAAAAA=&#10;" fillcolor="#bbe0e3"/>
                      <v:oval id="Oval 3331" o:spid="_x0000_s1187" style="position:absolute;left:1207;top:9655;width:190;height: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YPcMA&#10;AADbAAAADwAAAGRycy9kb3ducmV2LnhtbESP3WrCQBSE74W+w3IKvdONpWiIbkSkpb2w0hof4JA9&#10;+cHs2bC7xvTt3YLg5TAz3zDrzWg6MZDzrWUF81kCgri0uuVawan4mKYgfEDW2FkmBX/kYZM/TdaY&#10;aXvlXxqOoRYRwj5DBU0IfSalLxsy6Ge2J45eZZ3BEKWrpXZ4jXDTydckWUiDLceFBnvaNVSejxej&#10;oJjjm3EHer/8FFx/f+6GdL+slHp5HrcrEIHG8Ajf219aQbqA/y/xB8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YPcMAAADbAAAADwAAAAAAAAAAAAAAAACYAgAAZHJzL2Rv&#10;d25yZXYueG1sUEsFBgAAAAAEAAQA9QAAAIgDAAAAAA==&#10;" fillcolor="#bbe0e3"/>
                      <v:shape id="Freeform 3332" o:spid="_x0000_s1188" style="position:absolute;left:4773;top:5186;width:1353;height:751;visibility:visible;mso-wrap-style:square;v-text-anchor:top" coordsize="190,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LTbcUA&#10;AADbAAAADwAAAGRycy9kb3ducmV2LnhtbESPzWrDMBCE74W+g9hCbo3sQtrEiWJCwZBDKTQ/h9wW&#10;a2MbWytHkmP37atCocdhZr5hNvlkOnEn5xvLCtJ5AoK4tLrhSsHpWDwvQfiArLGzTAq+yUO+fXzY&#10;YKbtyF90P4RKRAj7DBXUIfSZlL6syaCf2544elfrDIYoXSW1wzHCTSdfkuRVGmw4LtTY03tNZXsY&#10;jIKPdKDF9TheVp/c3toeC7ewZ6VmT9NuDSLQFP7Df+29VrB8g98v8Qf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tNtxQAAANsAAAAPAAAAAAAAAAAAAAAAAJgCAABkcnMv&#10;ZG93bnJldi54bWxQSwUGAAAAAAQABAD1AAAAigMAAAAA&#10;" path="m,105l190,e" filled="f">
                        <v:path arrowok="t" o:connecttype="custom" o:connectlocs="0,75161;135252,0" o:connectangles="0,0"/>
                      </v:shape>
                      <v:oval id="Oval 3333" o:spid="_x0000_s1189" style="position:absolute;left:4663;top:5852;width:196;height: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Bp1MEA&#10;AADbAAAADwAAAGRycy9kb3ducmV2LnhtbERPS2rDMBDdF3IHMYHsajkhtMaJEkJIaRdtae0cYLAm&#10;tok1MpL86e2rRaHLx/vvj7PpxEjOt5YVrJMUBHFldcu1gmv58piB8AFZY2eZFPyQh+Nh8bDHXNuJ&#10;v2ksQi1iCPscFTQh9LmUvmrIoE9sTxy5m3UGQ4SultrhFMNNJzdp+iQNthwbGuzp3FB1LwajoFzj&#10;1rhPugxfJdcfr+cxe3++KbVazqcdiEBz+Bf/ud+0giyOjV/iD5CH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QadTBAAAA2wAAAA8AAAAAAAAAAAAAAAAAmAIAAGRycy9kb3du&#10;cmV2LnhtbFBLBQYAAAAABAAEAPUAAACGAwAAAAA=&#10;" fillcolor="#bbe0e3"/>
                      <v:oval id="Oval 3334" o:spid="_x0000_s1190" style="position:absolute;left:6041;top:5115;width:195;height: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zMT8QA&#10;AADbAAAADwAAAGRycy9kb3ducmV2LnhtbESP3WrCQBSE7wXfYTmF3unGIjWmWUWk0l60oqYPcMie&#10;/NDs2bC7xvTtu4WCl8PMfMPk29F0YiDnW8sKFvMEBHFpdcu1gq/iMEtB+ICssbNMCn7Iw3YzneSY&#10;aXvjMw2XUIsIYZ+hgiaEPpPSlw0Z9HPbE0evss5giNLVUju8Rbjp5FOSPEuDLceFBnvaN1R+X65G&#10;QbHApXFHer2eCq4/3/ZD+rGqlHp8GHcvIAKN4R7+b79rBeka/r7EH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czE/EAAAA2wAAAA8AAAAAAAAAAAAAAAAAmAIAAGRycy9k&#10;b3ducmV2LnhtbFBLBQYAAAAABAAEAPUAAACJAwAAAAA=&#10;" fillcolor="#bbe0e3"/>
                      <v:oval id="Oval 3330" o:spid="_x0000_s1191" style="position:absolute;left:951;top:2329;width:191;height: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zD8EA&#10;AADbAAAADwAAAGRycy9kb3ducmV2LnhtbERP3WrCMBS+H+wdwhl4t6aKbF01ipQNd7GJ2j3AoTm2&#10;xeakJGmtb79cDHb58f2vt5PpxEjOt5YVzJMUBHFldcu1gp/y4zkD4QOyxs4yKbiTh+3m8WGNubY3&#10;PtF4DrWIIexzVNCE0OdS+qohgz6xPXHkLtYZDBG6WmqHtxhuOrlI0xdpsOXY0GBPRUPV9TwYBeUc&#10;l8Yd6H04llx/74sx+3q9KDV7mnYrEIGm8C/+c39qBW9xffwSf4D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8w/BAAAA2wAAAA8AAAAAAAAAAAAAAAAAmAIAAGRycy9kb3du&#10;cmV2LnhtbFBLBQYAAAAABAAEAPUAAACGAwAAAAA=&#10;" fillcolor="#bbe0e3"/>
                      <v:shape id="Text Box 3335" o:spid="_x0000_s1192" type="#_x0000_t202" style="position:absolute;left:1021;width:2600;height:2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qJacQA&#10;AADbAAAADwAAAGRycy9kb3ducmV2LnhtbESPT4vCMBTE74LfITxhb5oqXXGrUURZ1qP/EPf2aJ5t&#10;afNSmljrtzcLCx6HmfkNs1h1phItNa6wrGA8ikAQp1YXnCk4n76HMxDOI2usLJOCJzlYLfu9BSba&#10;PvhA7dFnIkDYJagg975OpHRpTgbdyNbEwbvZxqAPssmkbvAR4KaSkyiaSoMFh4Uca9rklJbHu1Fw&#10;+omf1/39sl2XZXxOL9fP2y7+Vepj0K3nIDx1/h3+b++0gq8x/H0JP0A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aiWnEAAAA2wAAAA8AAAAAAAAAAAAAAAAAmAIAAGRycy9k&#10;b3ducmV2LnhtbFBLBQYAAAAABAAEAPUAAACJAwAAAAA=&#10;" filled="f" fillcolor="#bbe0e3" stroked="f">
                        <v:textbox inset="1.1432mm,.57158mm,1.1432mm,.57158mm">
                          <w:txbxContent>
                            <w:p w:rsidR="009C003E" w:rsidRPr="00F07762" w:rsidRDefault="009C003E" w:rsidP="00ED5189">
                              <w:pPr>
                                <w:autoSpaceDE w:val="0"/>
                                <w:autoSpaceDN w:val="0"/>
                                <w:adjustRightInd w:val="0"/>
                                <w:rPr>
                                  <w:rFonts w:ascii="Arial" w:hAnsi="Arial" w:cs="Arial"/>
                                  <w:i/>
                                  <w:iCs/>
                                  <w:color w:val="808080"/>
                                  <w:sz w:val="22"/>
                                  <w:szCs w:val="28"/>
                                  <w:vertAlign w:val="superscript"/>
                                </w:rPr>
                              </w:pPr>
                              <w:r w:rsidRPr="00F07762">
                                <w:rPr>
                                  <w:i/>
                                  <w:iCs/>
                                  <w:color w:val="808080"/>
                                  <w:sz w:val="22"/>
                                  <w:szCs w:val="28"/>
                                </w:rPr>
                                <w:t>R</w:t>
                              </w:r>
                              <w:r w:rsidRPr="00F07762">
                                <w:rPr>
                                  <w:rFonts w:ascii="Arial" w:hAnsi="Arial" w:cs="Arial"/>
                                  <w:i/>
                                  <w:iCs/>
                                  <w:color w:val="808080"/>
                                  <w:sz w:val="22"/>
                                  <w:szCs w:val="28"/>
                                  <w:vertAlign w:val="superscript"/>
                                </w:rPr>
                                <w:t>2</w:t>
                              </w:r>
                            </w:p>
                          </w:txbxContent>
                        </v:textbox>
                      </v:shape>
                      <v:line id="Line 3337" o:spid="_x0000_s1193" style="position:absolute;visibility:visible;mso-wrap-style:square" from="4874,4945" to="6106,5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K8b8MAAADbAAAADwAAAGRycy9kb3ducmV2LnhtbESPzWrCQBSF9wXfYbiCuzrRRWmio4gg&#10;uEgtjaXrS+aaRDN34syYpG/fKRS6PJyfj7PejqYVPTnfWFawmCcgiEurG64UfJ4Pz68gfEDW2Fom&#10;Bd/kYbuZPK0x03bgD+qLUIk4wj5DBXUIXSalL2sy6Oe2I47exTqDIUpXSe1wiOOmlcskeZEGG46E&#10;Gjva11TeioeJ3LLK3f3rehuPl7f8cOc+PZ3flZpNx90KRKAx/If/2ketIF3C75f4A+Tm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SvG/DAAAA2wAAAA8AAAAAAAAAAAAA&#10;AAAAoQIAAGRycy9kb3ducmV2LnhtbFBLBQYAAAAABAAEAPkAAACRAwAAAAA=&#10;">
                        <v:stroke dashstyle="dash"/>
                      </v:line>
                      <v:shape id="Freeform 3338" o:spid="_x0000_s1194" style="position:absolute;left:5380;top:3657;width:2234;height:1839;visibility:visible;mso-wrap-style:square;v-text-anchor:top" coordsize="313,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BoE8UA&#10;AADbAAAADwAAAGRycy9kb3ducmV2LnhtbESPSWvDMBSE74X8B/EKvZREbgtZHCshBAI9tNBskOPD&#10;el5S68lY8vbvq0Khx2FmvmGS7WAq0VHjSssKXmYRCOLU6pJzBZfzYboE4TyyxsoyKRjJwXYzeUgw&#10;1rbnI3Unn4sAYRejgsL7OpbSpQUZdDNbEwcvs41BH2STS91gH+Cmkq9RNJcGSw4LBda0Lyj9PrVG&#10;Qbu4XVd4+xwPuuvn2ce9fP5ye6WeHofdGoSnwf+H/9rvWsHqDX6/hB8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cGgTxQAAANsAAAAPAAAAAAAAAAAAAAAAAJgCAABkcnMv&#10;ZG93bnJldi54bWxQSwUGAAAAAAQABAD1AAAAigMAAAAA&#10;" path="m,257l313,e" filled="f" strokecolor="#f60" strokeweight="2.25pt">
                        <v:stroke dashstyle="1 1"/>
                        <v:path arrowok="t" o:connecttype="custom" o:connectlocs="0,183894;223416,0" o:connectangles="0,0"/>
                      </v:shape>
                      <w10:wrap type="tight"/>
                    </v:group>
                  </w:pict>
                </mc:Fallback>
              </mc:AlternateContent>
            </w:r>
          </w:p>
        </w:tc>
        <w:tc>
          <w:tcPr>
            <w:tcW w:w="2372" w:type="dxa"/>
            <w:gridSpan w:val="2"/>
            <w:tcBorders>
              <w:top w:val="nil"/>
              <w:left w:val="nil"/>
              <w:bottom w:val="nil"/>
              <w:right w:val="nil"/>
            </w:tcBorders>
          </w:tcPr>
          <w:p w:rsidR="00ED5189" w:rsidRDefault="00F91567" w:rsidP="00A9381A">
            <w:pPr>
              <w:jc w:val="center"/>
              <w:rPr>
                <w:noProof/>
              </w:rPr>
            </w:pPr>
            <w:r>
              <w:rPr>
                <w:noProof/>
              </w:rPr>
              <mc:AlternateContent>
                <mc:Choice Requires="wpc">
                  <w:drawing>
                    <wp:anchor distT="0" distB="0" distL="114300" distR="114300" simplePos="0" relativeHeight="251658752" behindDoc="1" locked="0" layoutInCell="1" allowOverlap="1" wp14:anchorId="5B55A29A" wp14:editId="7F4BC7C8">
                      <wp:simplePos x="0" y="0"/>
                      <wp:positionH relativeFrom="column">
                        <wp:align>center</wp:align>
                      </wp:positionH>
                      <wp:positionV relativeFrom="paragraph">
                        <wp:posOffset>635</wp:posOffset>
                      </wp:positionV>
                      <wp:extent cx="1060450" cy="1099820"/>
                      <wp:effectExtent l="29210" t="10160" r="53340" b="52070"/>
                      <wp:wrapTight wrapText="bothSides">
                        <wp:wrapPolygon edited="0">
                          <wp:start x="11395" y="586"/>
                          <wp:lineTo x="10347" y="723"/>
                          <wp:lineTo x="5406" y="2606"/>
                          <wp:lineTo x="2703" y="5076"/>
                          <wp:lineTo x="1048" y="7533"/>
                          <wp:lineTo x="0" y="9852"/>
                          <wp:lineTo x="-453" y="12172"/>
                          <wp:lineTo x="-453" y="13332"/>
                          <wp:lineTo x="-297" y="14491"/>
                          <wp:lineTo x="905" y="16811"/>
                          <wp:lineTo x="2406" y="19131"/>
                          <wp:lineTo x="4954" y="21450"/>
                          <wp:lineTo x="6001" y="21750"/>
                          <wp:lineTo x="11097" y="21750"/>
                          <wp:lineTo x="15599" y="21450"/>
                          <wp:lineTo x="21147" y="20004"/>
                          <wp:lineTo x="21005" y="19131"/>
                          <wp:lineTo x="21897" y="16961"/>
                          <wp:lineTo x="22053" y="14491"/>
                          <wp:lineTo x="21445" y="12172"/>
                          <wp:lineTo x="20397" y="9852"/>
                          <wp:lineTo x="19052" y="2033"/>
                          <wp:lineTo x="16646" y="723"/>
                          <wp:lineTo x="14706" y="586"/>
                          <wp:lineTo x="11395" y="586"/>
                        </wp:wrapPolygon>
                      </wp:wrapTight>
                      <wp:docPr id="3339" name="Canvas 33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Oval 3341"/>
                              <wps:cNvSpPr>
                                <a:spLocks noChangeArrowheads="1"/>
                              </wps:cNvSpPr>
                              <wps:spPr bwMode="auto">
                                <a:xfrm>
                                  <a:off x="527766" y="544008"/>
                                  <a:ext cx="37381" cy="37382"/>
                                </a:xfrm>
                                <a:prstGeom prst="ellipse">
                                  <a:avLst/>
                                </a:prstGeom>
                                <a:solidFill>
                                  <a:srgbClr val="FF6600"/>
                                </a:solidFill>
                                <a:ln w="9525">
                                  <a:solidFill>
                                    <a:srgbClr val="FF6600"/>
                                  </a:solidFill>
                                  <a:round/>
                                  <a:headEnd/>
                                  <a:tailEnd/>
                                </a:ln>
                              </wps:spPr>
                              <wps:bodyPr rot="0" vert="horz" wrap="square" lIns="91440" tIns="45720" rIns="91440" bIns="45720" anchor="ctr" anchorCtr="0" upright="1">
                                <a:noAutofit/>
                              </wps:bodyPr>
                            </wps:wsp>
                            <wps:wsp>
                              <wps:cNvPr id="6" name="Line 3342"/>
                              <wps:cNvCnPr/>
                              <wps:spPr bwMode="auto">
                                <a:xfrm flipV="1">
                                  <a:off x="488417" y="561223"/>
                                  <a:ext cx="90994" cy="3935"/>
                                </a:xfrm>
                                <a:prstGeom prst="line">
                                  <a:avLst/>
                                </a:prstGeom>
                                <a:noFill/>
                                <a:ln w="9525">
                                  <a:solidFill>
                                    <a:srgbClr val="00CC00"/>
                                  </a:solidFill>
                                  <a:prstDash val="dash"/>
                                  <a:round/>
                                  <a:headEnd/>
                                  <a:tailEnd/>
                                </a:ln>
                                <a:extLst>
                                  <a:ext uri="{909E8E84-426E-40DD-AFC4-6F175D3DCCD1}">
                                    <a14:hiddenFill xmlns:a14="http://schemas.microsoft.com/office/drawing/2010/main">
                                      <a:noFill/>
                                    </a14:hiddenFill>
                                  </a:ext>
                                </a:extLst>
                              </wps:spPr>
                              <wps:bodyPr/>
                            </wps:wsp>
                            <wps:wsp>
                              <wps:cNvPr id="7" name="Freeform 3343"/>
                              <wps:cNvSpPr>
                                <a:spLocks/>
                              </wps:cNvSpPr>
                              <wps:spPr bwMode="auto">
                                <a:xfrm>
                                  <a:off x="579411" y="561223"/>
                                  <a:ext cx="58039" cy="210028"/>
                                </a:xfrm>
                                <a:custGeom>
                                  <a:avLst/>
                                  <a:gdLst>
                                    <a:gd name="T0" fmla="*/ 87 w 99"/>
                                    <a:gd name="T1" fmla="*/ 362 h 362"/>
                                    <a:gd name="T2" fmla="*/ 99 w 99"/>
                                    <a:gd name="T3" fmla="*/ 167 h 362"/>
                                    <a:gd name="T4" fmla="*/ 0 w 99"/>
                                    <a:gd name="T5" fmla="*/ 0 h 362"/>
                                  </a:gdLst>
                                  <a:ahLst/>
                                  <a:cxnLst>
                                    <a:cxn ang="0">
                                      <a:pos x="T0" y="T1"/>
                                    </a:cxn>
                                    <a:cxn ang="0">
                                      <a:pos x="T2" y="T3"/>
                                    </a:cxn>
                                    <a:cxn ang="0">
                                      <a:pos x="T4" y="T5"/>
                                    </a:cxn>
                                  </a:cxnLst>
                                  <a:rect l="0" t="0" r="r" b="b"/>
                                  <a:pathLst>
                                    <a:path w="99" h="362">
                                      <a:moveTo>
                                        <a:pt x="87" y="362"/>
                                      </a:moveTo>
                                      <a:lnTo>
                                        <a:pt x="99" y="167"/>
                                      </a:lnTo>
                                      <a:lnTo>
                                        <a:pt x="0" y="0"/>
                                      </a:lnTo>
                                    </a:path>
                                  </a:pathLst>
                                </a:custGeom>
                                <a:noFill/>
                                <a:ln w="9525">
                                  <a:solidFill>
                                    <a:srgbClr val="00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 name="Freeform 3344"/>
                              <wps:cNvSpPr>
                                <a:spLocks/>
                              </wps:cNvSpPr>
                              <wps:spPr bwMode="auto">
                                <a:xfrm>
                                  <a:off x="630564" y="769776"/>
                                  <a:ext cx="313807" cy="176089"/>
                                </a:xfrm>
                                <a:custGeom>
                                  <a:avLst/>
                                  <a:gdLst>
                                    <a:gd name="T0" fmla="*/ 0 w 540"/>
                                    <a:gd name="T1" fmla="*/ 0 h 303"/>
                                    <a:gd name="T2" fmla="*/ 540 w 540"/>
                                    <a:gd name="T3" fmla="*/ 303 h 303"/>
                                  </a:gdLst>
                                  <a:ahLst/>
                                  <a:cxnLst>
                                    <a:cxn ang="0">
                                      <a:pos x="T0" y="T1"/>
                                    </a:cxn>
                                    <a:cxn ang="0">
                                      <a:pos x="T2" y="T3"/>
                                    </a:cxn>
                                  </a:cxnLst>
                                  <a:rect l="0" t="0" r="r" b="b"/>
                                  <a:pathLst>
                                    <a:path w="540" h="303">
                                      <a:moveTo>
                                        <a:pt x="0" y="0"/>
                                      </a:moveTo>
                                      <a:lnTo>
                                        <a:pt x="540" y="303"/>
                                      </a:lnTo>
                                    </a:path>
                                  </a:pathLst>
                                </a:cu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 name="Freeform 3345"/>
                              <wps:cNvSpPr>
                                <a:spLocks/>
                              </wps:cNvSpPr>
                              <wps:spPr bwMode="auto">
                                <a:xfrm>
                                  <a:off x="320201" y="769776"/>
                                  <a:ext cx="311839" cy="237573"/>
                                </a:xfrm>
                                <a:custGeom>
                                  <a:avLst/>
                                  <a:gdLst>
                                    <a:gd name="T0" fmla="*/ 536 w 536"/>
                                    <a:gd name="T1" fmla="*/ 0 h 409"/>
                                    <a:gd name="T2" fmla="*/ 0 w 536"/>
                                    <a:gd name="T3" fmla="*/ 409 h 409"/>
                                  </a:gdLst>
                                  <a:ahLst/>
                                  <a:cxnLst>
                                    <a:cxn ang="0">
                                      <a:pos x="T0" y="T1"/>
                                    </a:cxn>
                                    <a:cxn ang="0">
                                      <a:pos x="T2" y="T3"/>
                                    </a:cxn>
                                  </a:cxnLst>
                                  <a:rect l="0" t="0" r="r" b="b"/>
                                  <a:pathLst>
                                    <a:path w="536" h="409">
                                      <a:moveTo>
                                        <a:pt x="536" y="0"/>
                                      </a:moveTo>
                                      <a:lnTo>
                                        <a:pt x="0" y="409"/>
                                      </a:lnTo>
                                    </a:path>
                                  </a:pathLst>
                                </a:custGeom>
                                <a:noFill/>
                                <a:ln w="9525">
                                  <a:solidFill>
                                    <a:srgbClr val="000000"/>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 name="Freeform 3346"/>
                              <wps:cNvSpPr>
                                <a:spLocks/>
                              </wps:cNvSpPr>
                              <wps:spPr bwMode="auto">
                                <a:xfrm>
                                  <a:off x="150509" y="141658"/>
                                  <a:ext cx="795338" cy="868641"/>
                                </a:xfrm>
                                <a:custGeom>
                                  <a:avLst/>
                                  <a:gdLst>
                                    <a:gd name="T0" fmla="*/ 734 w 1368"/>
                                    <a:gd name="T1" fmla="*/ 721 h 1494"/>
                                    <a:gd name="T2" fmla="*/ 1116 w 1368"/>
                                    <a:gd name="T3" fmla="*/ 261 h 1494"/>
                                    <a:gd name="T4" fmla="*/ 1167 w 1368"/>
                                    <a:gd name="T5" fmla="*/ 0 h 1494"/>
                                    <a:gd name="T6" fmla="*/ 0 w 1368"/>
                                    <a:gd name="T7" fmla="*/ 534 h 1494"/>
                                    <a:gd name="T8" fmla="*/ 24 w 1368"/>
                                    <a:gd name="T9" fmla="*/ 836 h 1494"/>
                                    <a:gd name="T10" fmla="*/ 288 w 1368"/>
                                    <a:gd name="T11" fmla="*/ 1494 h 1494"/>
                                    <a:gd name="T12" fmla="*/ 1368 w 1368"/>
                                    <a:gd name="T13" fmla="*/ 1380 h 1494"/>
                                    <a:gd name="T14" fmla="*/ 1272 w 1368"/>
                                    <a:gd name="T15" fmla="*/ 1164 h 1494"/>
                                    <a:gd name="T16" fmla="*/ 734 w 1368"/>
                                    <a:gd name="T17" fmla="*/ 721 h 14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68" h="1494">
                                      <a:moveTo>
                                        <a:pt x="734" y="721"/>
                                      </a:moveTo>
                                      <a:lnTo>
                                        <a:pt x="1116" y="261"/>
                                      </a:lnTo>
                                      <a:lnTo>
                                        <a:pt x="1167" y="0"/>
                                      </a:lnTo>
                                      <a:lnTo>
                                        <a:pt x="0" y="534"/>
                                      </a:lnTo>
                                      <a:lnTo>
                                        <a:pt x="24" y="836"/>
                                      </a:lnTo>
                                      <a:lnTo>
                                        <a:pt x="288" y="1494"/>
                                      </a:lnTo>
                                      <a:lnTo>
                                        <a:pt x="1368" y="1380"/>
                                      </a:lnTo>
                                      <a:lnTo>
                                        <a:pt x="1272" y="1164"/>
                                      </a:lnTo>
                                      <a:lnTo>
                                        <a:pt x="734" y="721"/>
                                      </a:lnTo>
                                      <a:close/>
                                    </a:path>
                                  </a:pathLst>
                                </a:custGeom>
                                <a:noFill/>
                                <a:ln w="9525">
                                  <a:solidFill>
                                    <a:srgbClr val="00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 name="Oval 3347"/>
                              <wps:cNvSpPr>
                                <a:spLocks noChangeArrowheads="1"/>
                              </wps:cNvSpPr>
                              <wps:spPr bwMode="auto">
                                <a:xfrm>
                                  <a:off x="310855" y="1000954"/>
                                  <a:ext cx="15740" cy="15740"/>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12" name="Oval 3348"/>
                              <wps:cNvSpPr>
                                <a:spLocks noChangeArrowheads="1"/>
                              </wps:cNvSpPr>
                              <wps:spPr bwMode="auto">
                                <a:xfrm>
                                  <a:off x="936993" y="936027"/>
                                  <a:ext cx="15740" cy="15740"/>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13" name="Oval 3349"/>
                              <wps:cNvSpPr>
                                <a:spLocks noChangeArrowheads="1"/>
                              </wps:cNvSpPr>
                              <wps:spPr bwMode="auto">
                                <a:xfrm>
                                  <a:off x="573509" y="552861"/>
                                  <a:ext cx="15248" cy="15740"/>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14" name="Text Box 3350"/>
                              <wps:cNvSpPr txBox="1">
                                <a:spLocks noChangeArrowheads="1"/>
                              </wps:cNvSpPr>
                              <wps:spPr bwMode="auto">
                                <a:xfrm>
                                  <a:off x="461365" y="679764"/>
                                  <a:ext cx="134278" cy="211996"/>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F07762" w:rsidRDefault="009C003E" w:rsidP="00ED5189">
                                    <w:pPr>
                                      <w:autoSpaceDE w:val="0"/>
                                      <w:autoSpaceDN w:val="0"/>
                                      <w:adjustRightInd w:val="0"/>
                                      <w:rPr>
                                        <w:i/>
                                        <w:iCs/>
                                        <w:color w:val="000000"/>
                                        <w:sz w:val="23"/>
                                        <w:szCs w:val="64"/>
                                      </w:rPr>
                                    </w:pPr>
                                    <w:r w:rsidRPr="00F07762">
                                      <w:rPr>
                                        <w:i/>
                                        <w:iCs/>
                                        <w:color w:val="000000"/>
                                        <w:sz w:val="23"/>
                                        <w:szCs w:val="64"/>
                                      </w:rPr>
                                      <w:t>v</w:t>
                                    </w:r>
                                  </w:p>
                                </w:txbxContent>
                              </wps:txbx>
                              <wps:bodyPr rot="0" vert="horz" wrap="square" lIns="33209" tIns="16605" rIns="33209" bIns="16605" upright="1">
                                <a:noAutofit/>
                              </wps:bodyPr>
                            </wps:wsp>
                            <wps:wsp>
                              <wps:cNvPr id="15" name="Text Box 3351"/>
                              <wps:cNvSpPr txBox="1">
                                <a:spLocks noChangeArrowheads="1"/>
                              </wps:cNvSpPr>
                              <wps:spPr bwMode="auto">
                                <a:xfrm>
                                  <a:off x="466775" y="659105"/>
                                  <a:ext cx="132802" cy="167727"/>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F07762" w:rsidRDefault="009C003E" w:rsidP="00ED5189">
                                    <w:pPr>
                                      <w:autoSpaceDE w:val="0"/>
                                      <w:autoSpaceDN w:val="0"/>
                                      <w:adjustRightInd w:val="0"/>
                                      <w:rPr>
                                        <w:rFonts w:ascii="Arial" w:hAnsi="Arial" w:cs="Arial"/>
                                        <w:color w:val="000000"/>
                                        <w:szCs w:val="48"/>
                                      </w:rPr>
                                    </w:pPr>
                                    <w:r w:rsidRPr="00F07762">
                                      <w:rPr>
                                        <w:rFonts w:ascii="Arial" w:hAnsi="Arial" w:cs="Arial"/>
                                        <w:color w:val="000000"/>
                                        <w:szCs w:val="48"/>
                                      </w:rPr>
                                      <w:t>~</w:t>
                                    </w:r>
                                  </w:p>
                                </w:txbxContent>
                              </wps:txbx>
                              <wps:bodyPr rot="0" vert="horz" wrap="square" lIns="33209" tIns="16605" rIns="33209" bIns="16605" upright="1">
                                <a:noAutofit/>
                              </wps:bodyPr>
                            </wps:wsp>
                            <wps:wsp>
                              <wps:cNvPr id="16" name="Text Box 3352"/>
                              <wps:cNvSpPr txBox="1">
                                <a:spLocks noChangeArrowheads="1"/>
                              </wps:cNvSpPr>
                              <wps:spPr bwMode="auto">
                                <a:xfrm>
                                  <a:off x="651223" y="411695"/>
                                  <a:ext cx="132802" cy="167236"/>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F07762" w:rsidRDefault="009C003E" w:rsidP="00ED5189">
                                    <w:pPr>
                                      <w:autoSpaceDE w:val="0"/>
                                      <w:autoSpaceDN w:val="0"/>
                                      <w:adjustRightInd w:val="0"/>
                                      <w:rPr>
                                        <w:rFonts w:ascii="Arial" w:hAnsi="Arial" w:cs="Arial"/>
                                        <w:color w:val="000000"/>
                                        <w:szCs w:val="48"/>
                                      </w:rPr>
                                    </w:pPr>
                                    <w:r w:rsidRPr="00F07762">
                                      <w:rPr>
                                        <w:rFonts w:ascii="Arial" w:hAnsi="Arial" w:cs="Arial"/>
                                        <w:color w:val="000000"/>
                                        <w:szCs w:val="48"/>
                                      </w:rPr>
                                      <w:t>~</w:t>
                                    </w:r>
                                  </w:p>
                                </w:txbxContent>
                              </wps:txbx>
                              <wps:bodyPr rot="0" vert="horz" wrap="square" lIns="33209" tIns="16605" rIns="33209" bIns="16605" upright="1">
                                <a:noAutofit/>
                              </wps:bodyPr>
                            </wps:wsp>
                            <wps:wsp>
                              <wps:cNvPr id="17" name="Text Box 3353"/>
                              <wps:cNvSpPr txBox="1">
                                <a:spLocks noChangeArrowheads="1"/>
                              </wps:cNvSpPr>
                              <wps:spPr bwMode="auto">
                                <a:xfrm>
                                  <a:off x="654666" y="0"/>
                                  <a:ext cx="132802" cy="167236"/>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F07762" w:rsidRDefault="009C003E" w:rsidP="00ED5189">
                                    <w:pPr>
                                      <w:autoSpaceDE w:val="0"/>
                                      <w:autoSpaceDN w:val="0"/>
                                      <w:adjustRightInd w:val="0"/>
                                      <w:rPr>
                                        <w:rFonts w:ascii="Arial" w:hAnsi="Arial" w:cs="Arial"/>
                                        <w:color w:val="000000"/>
                                        <w:szCs w:val="48"/>
                                      </w:rPr>
                                    </w:pPr>
                                    <w:r w:rsidRPr="00F07762">
                                      <w:rPr>
                                        <w:rFonts w:ascii="Arial" w:hAnsi="Arial" w:cs="Arial"/>
                                        <w:color w:val="000000"/>
                                        <w:szCs w:val="48"/>
                                      </w:rPr>
                                      <w:t>~</w:t>
                                    </w:r>
                                  </w:p>
                                </w:txbxContent>
                              </wps:txbx>
                              <wps:bodyPr rot="0" vert="horz" wrap="square" lIns="33209" tIns="16605" rIns="33209" bIns="16605" upright="1">
                                <a:noAutofit/>
                              </wps:bodyPr>
                            </wps:wsp>
                            <wps:wsp>
                              <wps:cNvPr id="24" name="Text Box 3354"/>
                              <wps:cNvSpPr txBox="1">
                                <a:spLocks noChangeArrowheads="1"/>
                              </wps:cNvSpPr>
                              <wps:spPr bwMode="auto">
                                <a:xfrm>
                                  <a:off x="634007" y="428910"/>
                                  <a:ext cx="141656" cy="212488"/>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F07762" w:rsidRDefault="009C003E" w:rsidP="00ED5189">
                                    <w:pPr>
                                      <w:autoSpaceDE w:val="0"/>
                                      <w:autoSpaceDN w:val="0"/>
                                      <w:adjustRightInd w:val="0"/>
                                      <w:rPr>
                                        <w:i/>
                                        <w:iCs/>
                                        <w:color w:val="000000"/>
                                        <w:sz w:val="23"/>
                                        <w:szCs w:val="64"/>
                                      </w:rPr>
                                    </w:pPr>
                                    <w:r w:rsidRPr="00F07762">
                                      <w:rPr>
                                        <w:i/>
                                        <w:iCs/>
                                        <w:color w:val="000000"/>
                                        <w:sz w:val="23"/>
                                        <w:szCs w:val="64"/>
                                      </w:rPr>
                                      <w:t>u</w:t>
                                    </w:r>
                                  </w:p>
                                </w:txbxContent>
                              </wps:txbx>
                              <wps:bodyPr rot="0" vert="horz" wrap="square" lIns="33209" tIns="16605" rIns="33209" bIns="16605" upright="1">
                                <a:noAutofit/>
                              </wps:bodyPr>
                            </wps:wsp>
                            <wps:wsp>
                              <wps:cNvPr id="25" name="Text Box 3355"/>
                              <wps:cNvSpPr txBox="1">
                                <a:spLocks noChangeArrowheads="1"/>
                              </wps:cNvSpPr>
                              <wps:spPr bwMode="auto">
                                <a:xfrm>
                                  <a:off x="633024" y="24102"/>
                                  <a:ext cx="167232" cy="211996"/>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F07762" w:rsidRDefault="009C003E" w:rsidP="00ED5189">
                                    <w:pPr>
                                      <w:autoSpaceDE w:val="0"/>
                                      <w:autoSpaceDN w:val="0"/>
                                      <w:adjustRightInd w:val="0"/>
                                      <w:rPr>
                                        <w:i/>
                                        <w:iCs/>
                                        <w:color w:val="000000"/>
                                        <w:sz w:val="23"/>
                                        <w:szCs w:val="64"/>
                                      </w:rPr>
                                    </w:pPr>
                                    <w:r w:rsidRPr="00F07762">
                                      <w:rPr>
                                        <w:i/>
                                        <w:iCs/>
                                        <w:color w:val="000000"/>
                                        <w:sz w:val="23"/>
                                        <w:szCs w:val="64"/>
                                      </w:rPr>
                                      <w:t>w</w:t>
                                    </w:r>
                                  </w:p>
                                </w:txbxContent>
                              </wps:txbx>
                              <wps:bodyPr rot="0" vert="horz" wrap="square" lIns="33209" tIns="16605" rIns="33209" bIns="16605" upright="1">
                                <a:noAutofit/>
                              </wps:bodyPr>
                            </wps:wsp>
                            <wps:wsp>
                              <wps:cNvPr id="26" name="Freeform 3356"/>
                              <wps:cNvSpPr>
                                <a:spLocks/>
                              </wps:cNvSpPr>
                              <wps:spPr bwMode="auto">
                                <a:xfrm>
                                  <a:off x="152477" y="143626"/>
                                  <a:ext cx="674832" cy="627625"/>
                                </a:xfrm>
                                <a:custGeom>
                                  <a:avLst/>
                                  <a:gdLst>
                                    <a:gd name="T0" fmla="*/ 1161 w 1161"/>
                                    <a:gd name="T1" fmla="*/ 0 h 1080"/>
                                    <a:gd name="T2" fmla="*/ 938 w 1161"/>
                                    <a:gd name="T3" fmla="*/ 401 h 1080"/>
                                    <a:gd name="T4" fmla="*/ 675 w 1161"/>
                                    <a:gd name="T5" fmla="*/ 720 h 1080"/>
                                    <a:gd name="T6" fmla="*/ 746 w 1161"/>
                                    <a:gd name="T7" fmla="*/ 833 h 1080"/>
                                    <a:gd name="T8" fmla="*/ 828 w 1161"/>
                                    <a:gd name="T9" fmla="*/ 1080 h 1080"/>
                                    <a:gd name="T10" fmla="*/ 242 w 1161"/>
                                    <a:gd name="T11" fmla="*/ 785 h 1080"/>
                                    <a:gd name="T12" fmla="*/ 0 w 1161"/>
                                    <a:gd name="T13" fmla="*/ 533 h 1080"/>
                                  </a:gdLst>
                                  <a:ahLst/>
                                  <a:cxnLst>
                                    <a:cxn ang="0">
                                      <a:pos x="T0" y="T1"/>
                                    </a:cxn>
                                    <a:cxn ang="0">
                                      <a:pos x="T2" y="T3"/>
                                    </a:cxn>
                                    <a:cxn ang="0">
                                      <a:pos x="T4" y="T5"/>
                                    </a:cxn>
                                    <a:cxn ang="0">
                                      <a:pos x="T6" y="T7"/>
                                    </a:cxn>
                                    <a:cxn ang="0">
                                      <a:pos x="T8" y="T9"/>
                                    </a:cxn>
                                    <a:cxn ang="0">
                                      <a:pos x="T10" y="T11"/>
                                    </a:cxn>
                                    <a:cxn ang="0">
                                      <a:pos x="T12" y="T13"/>
                                    </a:cxn>
                                  </a:cxnLst>
                                  <a:rect l="0" t="0" r="r" b="b"/>
                                  <a:pathLst>
                                    <a:path w="1161" h="1080">
                                      <a:moveTo>
                                        <a:pt x="1161" y="0"/>
                                      </a:moveTo>
                                      <a:lnTo>
                                        <a:pt x="938" y="401"/>
                                      </a:lnTo>
                                      <a:lnTo>
                                        <a:pt x="675" y="720"/>
                                      </a:lnTo>
                                      <a:lnTo>
                                        <a:pt x="746" y="833"/>
                                      </a:lnTo>
                                      <a:lnTo>
                                        <a:pt x="828" y="1080"/>
                                      </a:lnTo>
                                      <a:lnTo>
                                        <a:pt x="242" y="785"/>
                                      </a:lnTo>
                                      <a:lnTo>
                                        <a:pt x="0" y="533"/>
                                      </a:lnTo>
                                    </a:path>
                                  </a:pathLst>
                                </a:custGeom>
                                <a:noFill/>
                                <a:ln w="9525">
                                  <a:solidFill>
                                    <a:srgbClr val="000000"/>
                                  </a:solidFill>
                                  <a:round/>
                                  <a:headEnd/>
                                  <a:tailEn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7" name="Oval 3357"/>
                              <wps:cNvSpPr>
                                <a:spLocks noChangeArrowheads="1"/>
                              </wps:cNvSpPr>
                              <wps:spPr bwMode="auto">
                                <a:xfrm>
                                  <a:off x="143131" y="445142"/>
                                  <a:ext cx="15740" cy="15740"/>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28" name="Oval 3358"/>
                              <wps:cNvSpPr>
                                <a:spLocks noChangeArrowheads="1"/>
                              </wps:cNvSpPr>
                              <wps:spPr bwMode="auto">
                                <a:xfrm>
                                  <a:off x="623187" y="763381"/>
                                  <a:ext cx="15740" cy="15740"/>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29" name="Freeform 3359"/>
                              <wps:cNvSpPr>
                                <a:spLocks/>
                              </wps:cNvSpPr>
                              <wps:spPr bwMode="auto">
                                <a:xfrm>
                                  <a:off x="586297" y="376772"/>
                                  <a:ext cx="108209" cy="248886"/>
                                </a:xfrm>
                                <a:custGeom>
                                  <a:avLst/>
                                  <a:gdLst>
                                    <a:gd name="T0" fmla="*/ 187 w 187"/>
                                    <a:gd name="T1" fmla="*/ 0 h 428"/>
                                    <a:gd name="T2" fmla="*/ 0 w 187"/>
                                    <a:gd name="T3" fmla="*/ 428 h 428"/>
                                  </a:gdLst>
                                  <a:ahLst/>
                                  <a:cxnLst>
                                    <a:cxn ang="0">
                                      <a:pos x="T0" y="T1"/>
                                    </a:cxn>
                                    <a:cxn ang="0">
                                      <a:pos x="T2" y="T3"/>
                                    </a:cxn>
                                  </a:cxnLst>
                                  <a:rect l="0" t="0" r="r" b="b"/>
                                  <a:pathLst>
                                    <a:path w="187" h="428">
                                      <a:moveTo>
                                        <a:pt x="187" y="0"/>
                                      </a:moveTo>
                                      <a:lnTo>
                                        <a:pt x="0" y="428"/>
                                      </a:lnTo>
                                    </a:path>
                                  </a:pathLst>
                                </a:custGeom>
                                <a:noFill/>
                                <a:ln w="28575" cmpd="sng">
                                  <a:solidFill>
                                    <a:srgbClr val="FF6600"/>
                                  </a:solidFill>
                                  <a:prstDash val="sysDot"/>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0" name="Oval 3360"/>
                              <wps:cNvSpPr>
                                <a:spLocks noChangeArrowheads="1"/>
                              </wps:cNvSpPr>
                              <wps:spPr bwMode="auto">
                                <a:xfrm>
                                  <a:off x="479072" y="557780"/>
                                  <a:ext cx="15740" cy="15248"/>
                                </a:xfrm>
                                <a:prstGeom prst="ellipse">
                                  <a:avLst/>
                                </a:prstGeom>
                                <a:solidFill>
                                  <a:srgbClr val="BBE0E3"/>
                                </a:solidFill>
                                <a:ln w="9525">
                                  <a:solidFill>
                                    <a:srgbClr val="00CC00"/>
                                  </a:solidFill>
                                  <a:round/>
                                  <a:headEnd/>
                                  <a:tailEnd/>
                                </a:ln>
                              </wps:spPr>
                              <wps:bodyPr rot="0" vert="horz" wrap="square" lIns="91440" tIns="45720" rIns="91440" bIns="45720" anchor="ctr" anchorCtr="0" upright="1">
                                <a:noAutofit/>
                              </wps:bodyPr>
                            </wps:wsp>
                            <wps:wsp>
                              <wps:cNvPr id="31" name="Oval 3361"/>
                              <wps:cNvSpPr>
                                <a:spLocks noChangeArrowheads="1"/>
                              </wps:cNvSpPr>
                              <wps:spPr bwMode="auto">
                                <a:xfrm>
                                  <a:off x="820422" y="137232"/>
                                  <a:ext cx="15740" cy="15740"/>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64" name="Freeform 3363"/>
                              <wps:cNvSpPr>
                                <a:spLocks/>
                              </wps:cNvSpPr>
                              <wps:spPr bwMode="auto">
                                <a:xfrm>
                                  <a:off x="485466" y="189862"/>
                                  <a:ext cx="432345" cy="373821"/>
                                </a:xfrm>
                                <a:custGeom>
                                  <a:avLst/>
                                  <a:gdLst>
                                    <a:gd name="T0" fmla="*/ 0 w 744"/>
                                    <a:gd name="T1" fmla="*/ 643 h 643"/>
                                    <a:gd name="T2" fmla="*/ 744 w 744"/>
                                    <a:gd name="T3" fmla="*/ 0 h 643"/>
                                  </a:gdLst>
                                  <a:ahLst/>
                                  <a:cxnLst>
                                    <a:cxn ang="0">
                                      <a:pos x="T0" y="T1"/>
                                    </a:cxn>
                                    <a:cxn ang="0">
                                      <a:pos x="T2" y="T3"/>
                                    </a:cxn>
                                  </a:cxnLst>
                                  <a:rect l="0" t="0" r="r" b="b"/>
                                  <a:pathLst>
                                    <a:path w="744" h="643">
                                      <a:moveTo>
                                        <a:pt x="0" y="643"/>
                                      </a:moveTo>
                                      <a:lnTo>
                                        <a:pt x="744" y="0"/>
                                      </a:lnTo>
                                    </a:path>
                                  </a:pathLst>
                                </a:custGeom>
                                <a:noFill/>
                                <a:ln w="9525">
                                  <a:solidFill>
                                    <a:srgbClr val="00CC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5" name="Freeform 3364"/>
                              <wps:cNvSpPr>
                                <a:spLocks/>
                              </wps:cNvSpPr>
                              <wps:spPr bwMode="auto">
                                <a:xfrm>
                                  <a:off x="0" y="563682"/>
                                  <a:ext cx="485466" cy="97882"/>
                                </a:xfrm>
                                <a:custGeom>
                                  <a:avLst/>
                                  <a:gdLst>
                                    <a:gd name="T0" fmla="*/ 835 w 835"/>
                                    <a:gd name="T1" fmla="*/ 0 h 168"/>
                                    <a:gd name="T2" fmla="*/ 0 w 835"/>
                                    <a:gd name="T3" fmla="*/ 168 h 168"/>
                                  </a:gdLst>
                                  <a:ahLst/>
                                  <a:cxnLst>
                                    <a:cxn ang="0">
                                      <a:pos x="T0" y="T1"/>
                                    </a:cxn>
                                    <a:cxn ang="0">
                                      <a:pos x="T2" y="T3"/>
                                    </a:cxn>
                                  </a:cxnLst>
                                  <a:rect l="0" t="0" r="r" b="b"/>
                                  <a:pathLst>
                                    <a:path w="835" h="168">
                                      <a:moveTo>
                                        <a:pt x="835" y="0"/>
                                      </a:moveTo>
                                      <a:lnTo>
                                        <a:pt x="0" y="168"/>
                                      </a:lnTo>
                                    </a:path>
                                  </a:pathLst>
                                </a:custGeom>
                                <a:noFill/>
                                <a:ln w="9525">
                                  <a:solidFill>
                                    <a:srgbClr val="00CC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6" name="Freeform 3365"/>
                              <wps:cNvSpPr>
                                <a:spLocks/>
                              </wps:cNvSpPr>
                              <wps:spPr bwMode="auto">
                                <a:xfrm>
                                  <a:off x="485466" y="563682"/>
                                  <a:ext cx="549899" cy="346276"/>
                                </a:xfrm>
                                <a:custGeom>
                                  <a:avLst/>
                                  <a:gdLst>
                                    <a:gd name="T0" fmla="*/ 0 w 946"/>
                                    <a:gd name="T1" fmla="*/ 0 h 595"/>
                                    <a:gd name="T2" fmla="*/ 946 w 946"/>
                                    <a:gd name="T3" fmla="*/ 595 h 595"/>
                                  </a:gdLst>
                                  <a:ahLst/>
                                  <a:cxnLst>
                                    <a:cxn ang="0">
                                      <a:pos x="T0" y="T1"/>
                                    </a:cxn>
                                    <a:cxn ang="0">
                                      <a:pos x="T2" y="T3"/>
                                    </a:cxn>
                                  </a:cxnLst>
                                  <a:rect l="0" t="0" r="r" b="b"/>
                                  <a:pathLst>
                                    <a:path w="946" h="595">
                                      <a:moveTo>
                                        <a:pt x="0" y="0"/>
                                      </a:moveTo>
                                      <a:lnTo>
                                        <a:pt x="946" y="595"/>
                                      </a:lnTo>
                                    </a:path>
                                  </a:pathLst>
                                </a:custGeom>
                                <a:noFill/>
                                <a:ln w="9525">
                                  <a:solidFill>
                                    <a:srgbClr val="00CC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7" name="Text Box 3366"/>
                              <wps:cNvSpPr txBox="1">
                                <a:spLocks noChangeArrowheads="1"/>
                              </wps:cNvSpPr>
                              <wps:spPr bwMode="auto">
                                <a:xfrm>
                                  <a:off x="31479" y="51646"/>
                                  <a:ext cx="245438" cy="212488"/>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003E" w:rsidRPr="00F07762" w:rsidRDefault="009C003E" w:rsidP="00ED5189">
                                    <w:pPr>
                                      <w:autoSpaceDE w:val="0"/>
                                      <w:autoSpaceDN w:val="0"/>
                                      <w:adjustRightInd w:val="0"/>
                                      <w:rPr>
                                        <w:rFonts w:ascii="Arial" w:hAnsi="Arial" w:cs="Arial"/>
                                        <w:i/>
                                        <w:iCs/>
                                        <w:color w:val="00CC00"/>
                                        <w:sz w:val="19"/>
                                        <w:szCs w:val="24"/>
                                        <w:vertAlign w:val="superscript"/>
                                      </w:rPr>
                                    </w:pPr>
                                    <w:r w:rsidRPr="00F07762">
                                      <w:rPr>
                                        <w:rFonts w:ascii="Arial" w:hAnsi="Arial" w:cs="Arial"/>
                                        <w:i/>
                                        <w:iCs/>
                                        <w:color w:val="00CC00"/>
                                        <w:sz w:val="19"/>
                                        <w:szCs w:val="24"/>
                                      </w:rPr>
                                      <w:t>M</w:t>
                                    </w:r>
                                    <w:r w:rsidRPr="00F07762">
                                      <w:rPr>
                                        <w:rFonts w:ascii="Arial" w:hAnsi="Arial" w:cs="Arial"/>
                                        <w:i/>
                                        <w:iCs/>
                                        <w:color w:val="00CC00"/>
                                        <w:sz w:val="19"/>
                                        <w:szCs w:val="24"/>
                                        <w:vertAlign w:val="superscript"/>
                                      </w:rPr>
                                      <w:t>1</w:t>
                                    </w:r>
                                  </w:p>
                                </w:txbxContent>
                              </wps:txbx>
                              <wps:bodyPr rot="0" vert="horz" wrap="square" lIns="33209" tIns="16605" rIns="33209" bIns="16605" upright="1">
                                <a:noAutofit/>
                              </wps:bodyPr>
                            </wps:wsp>
                            <wps:wsp>
                              <wps:cNvPr id="68" name="Freeform 3367"/>
                              <wps:cNvSpPr>
                                <a:spLocks/>
                              </wps:cNvSpPr>
                              <wps:spPr bwMode="auto">
                                <a:xfrm>
                                  <a:off x="2951" y="44760"/>
                                  <a:ext cx="1057499" cy="1055060"/>
                                </a:xfrm>
                                <a:custGeom>
                                  <a:avLst/>
                                  <a:gdLst>
                                    <a:gd name="T0" fmla="*/ 0 w 1819"/>
                                    <a:gd name="T1" fmla="*/ 1061 h 1815"/>
                                    <a:gd name="T2" fmla="*/ 33 w 1819"/>
                                    <a:gd name="T3" fmla="*/ 912 h 1815"/>
                                    <a:gd name="T4" fmla="*/ 72 w 1819"/>
                                    <a:gd name="T5" fmla="*/ 763 h 1815"/>
                                    <a:gd name="T6" fmla="*/ 196 w 1819"/>
                                    <a:gd name="T7" fmla="*/ 519 h 1815"/>
                                    <a:gd name="T8" fmla="*/ 216 w 1819"/>
                                    <a:gd name="T9" fmla="*/ 490 h 1815"/>
                                    <a:gd name="T10" fmla="*/ 283 w 1819"/>
                                    <a:gd name="T11" fmla="*/ 403 h 1815"/>
                                    <a:gd name="T12" fmla="*/ 350 w 1819"/>
                                    <a:gd name="T13" fmla="*/ 331 h 1815"/>
                                    <a:gd name="T14" fmla="*/ 393 w 1819"/>
                                    <a:gd name="T15" fmla="*/ 283 h 1815"/>
                                    <a:gd name="T16" fmla="*/ 537 w 1819"/>
                                    <a:gd name="T17" fmla="*/ 187 h 1815"/>
                                    <a:gd name="T18" fmla="*/ 638 w 1819"/>
                                    <a:gd name="T19" fmla="*/ 135 h 1815"/>
                                    <a:gd name="T20" fmla="*/ 768 w 1819"/>
                                    <a:gd name="T21" fmla="*/ 82 h 1815"/>
                                    <a:gd name="T22" fmla="*/ 916 w 1819"/>
                                    <a:gd name="T23" fmla="*/ 29 h 1815"/>
                                    <a:gd name="T24" fmla="*/ 1075 w 1819"/>
                                    <a:gd name="T25" fmla="*/ 0 h 1815"/>
                                    <a:gd name="T26" fmla="*/ 1324 w 1819"/>
                                    <a:gd name="T27" fmla="*/ 24 h 1815"/>
                                    <a:gd name="T28" fmla="*/ 1401 w 1819"/>
                                    <a:gd name="T29" fmla="*/ 43 h 1815"/>
                                    <a:gd name="T30" fmla="*/ 1444 w 1819"/>
                                    <a:gd name="T31" fmla="*/ 58 h 1815"/>
                                    <a:gd name="T32" fmla="*/ 1473 w 1819"/>
                                    <a:gd name="T33" fmla="*/ 77 h 1815"/>
                                    <a:gd name="T34" fmla="*/ 1478 w 1819"/>
                                    <a:gd name="T35" fmla="*/ 91 h 1815"/>
                                    <a:gd name="T36" fmla="*/ 1512 w 1819"/>
                                    <a:gd name="T37" fmla="*/ 135 h 1815"/>
                                    <a:gd name="T38" fmla="*/ 1531 w 1819"/>
                                    <a:gd name="T39" fmla="*/ 163 h 1815"/>
                                    <a:gd name="T40" fmla="*/ 1564 w 1819"/>
                                    <a:gd name="T41" fmla="*/ 231 h 1815"/>
                                    <a:gd name="T42" fmla="*/ 1598 w 1819"/>
                                    <a:gd name="T43" fmla="*/ 331 h 1815"/>
                                    <a:gd name="T44" fmla="*/ 1660 w 1819"/>
                                    <a:gd name="T45" fmla="*/ 663 h 1815"/>
                                    <a:gd name="T46" fmla="*/ 1699 w 1819"/>
                                    <a:gd name="T47" fmla="*/ 859 h 1815"/>
                                    <a:gd name="T48" fmla="*/ 1728 w 1819"/>
                                    <a:gd name="T49" fmla="*/ 907 h 1815"/>
                                    <a:gd name="T50" fmla="*/ 1776 w 1819"/>
                                    <a:gd name="T51" fmla="*/ 1027 h 1815"/>
                                    <a:gd name="T52" fmla="*/ 1790 w 1819"/>
                                    <a:gd name="T53" fmla="*/ 1080 h 1815"/>
                                    <a:gd name="T54" fmla="*/ 1800 w 1819"/>
                                    <a:gd name="T55" fmla="*/ 1109 h 1815"/>
                                    <a:gd name="T56" fmla="*/ 1819 w 1819"/>
                                    <a:gd name="T57" fmla="*/ 1243 h 1815"/>
                                    <a:gd name="T58" fmla="*/ 1761 w 1819"/>
                                    <a:gd name="T59" fmla="*/ 1531 h 1815"/>
                                    <a:gd name="T60" fmla="*/ 1660 w 1819"/>
                                    <a:gd name="T61" fmla="*/ 1651 h 1815"/>
                                    <a:gd name="T62" fmla="*/ 1272 w 1819"/>
                                    <a:gd name="T63" fmla="*/ 1752 h 1815"/>
                                    <a:gd name="T64" fmla="*/ 1166 w 1819"/>
                                    <a:gd name="T65" fmla="*/ 1762 h 1815"/>
                                    <a:gd name="T66" fmla="*/ 1137 w 1819"/>
                                    <a:gd name="T67" fmla="*/ 1767 h 1815"/>
                                    <a:gd name="T68" fmla="*/ 1051 w 1819"/>
                                    <a:gd name="T69" fmla="*/ 1776 h 1815"/>
                                    <a:gd name="T70" fmla="*/ 782 w 1819"/>
                                    <a:gd name="T71" fmla="*/ 1815 h 1815"/>
                                    <a:gd name="T72" fmla="*/ 600 w 1819"/>
                                    <a:gd name="T73" fmla="*/ 1810 h 1815"/>
                                    <a:gd name="T74" fmla="*/ 360 w 1819"/>
                                    <a:gd name="T75" fmla="*/ 1699 h 1815"/>
                                    <a:gd name="T76" fmla="*/ 316 w 1819"/>
                                    <a:gd name="T77" fmla="*/ 1656 h 1815"/>
                                    <a:gd name="T78" fmla="*/ 283 w 1819"/>
                                    <a:gd name="T79" fmla="*/ 1613 h 1815"/>
                                    <a:gd name="T80" fmla="*/ 268 w 1819"/>
                                    <a:gd name="T81" fmla="*/ 1599 h 1815"/>
                                    <a:gd name="T82" fmla="*/ 235 w 1819"/>
                                    <a:gd name="T83" fmla="*/ 1555 h 1815"/>
                                    <a:gd name="T84" fmla="*/ 201 w 1819"/>
                                    <a:gd name="T85" fmla="*/ 1498 h 1815"/>
                                    <a:gd name="T86" fmla="*/ 110 w 1819"/>
                                    <a:gd name="T87" fmla="*/ 1363 h 1815"/>
                                    <a:gd name="T88" fmla="*/ 100 w 1819"/>
                                    <a:gd name="T89" fmla="*/ 1335 h 1815"/>
                                    <a:gd name="T90" fmla="*/ 52 w 1819"/>
                                    <a:gd name="T91" fmla="*/ 1243 h 1815"/>
                                    <a:gd name="T92" fmla="*/ 14 w 1819"/>
                                    <a:gd name="T93" fmla="*/ 1157 h 1815"/>
                                    <a:gd name="T94" fmla="*/ 0 w 1819"/>
                                    <a:gd name="T95" fmla="*/ 1061 h 18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819" h="1815">
                                      <a:moveTo>
                                        <a:pt x="0" y="1061"/>
                                      </a:moveTo>
                                      <a:cubicBezTo>
                                        <a:pt x="7" y="1010"/>
                                        <a:pt x="22" y="962"/>
                                        <a:pt x="33" y="912"/>
                                      </a:cubicBezTo>
                                      <a:cubicBezTo>
                                        <a:pt x="44" y="863"/>
                                        <a:pt x="44" y="806"/>
                                        <a:pt x="72" y="763"/>
                                      </a:cubicBezTo>
                                      <a:cubicBezTo>
                                        <a:pt x="96" y="674"/>
                                        <a:pt x="141" y="593"/>
                                        <a:pt x="196" y="519"/>
                                      </a:cubicBezTo>
                                      <a:cubicBezTo>
                                        <a:pt x="205" y="491"/>
                                        <a:pt x="194" y="516"/>
                                        <a:pt x="216" y="490"/>
                                      </a:cubicBezTo>
                                      <a:cubicBezTo>
                                        <a:pt x="239" y="462"/>
                                        <a:pt x="252" y="424"/>
                                        <a:pt x="283" y="403"/>
                                      </a:cubicBezTo>
                                      <a:cubicBezTo>
                                        <a:pt x="294" y="372"/>
                                        <a:pt x="328" y="353"/>
                                        <a:pt x="350" y="331"/>
                                      </a:cubicBezTo>
                                      <a:cubicBezTo>
                                        <a:pt x="374" y="307"/>
                                        <a:pt x="343" y="313"/>
                                        <a:pt x="393" y="283"/>
                                      </a:cubicBezTo>
                                      <a:cubicBezTo>
                                        <a:pt x="443" y="253"/>
                                        <a:pt x="486" y="215"/>
                                        <a:pt x="537" y="187"/>
                                      </a:cubicBezTo>
                                      <a:cubicBezTo>
                                        <a:pt x="570" y="169"/>
                                        <a:pt x="601" y="143"/>
                                        <a:pt x="638" y="135"/>
                                      </a:cubicBezTo>
                                      <a:cubicBezTo>
                                        <a:pt x="676" y="108"/>
                                        <a:pt x="724" y="96"/>
                                        <a:pt x="768" y="82"/>
                                      </a:cubicBezTo>
                                      <a:cubicBezTo>
                                        <a:pt x="818" y="66"/>
                                        <a:pt x="867" y="47"/>
                                        <a:pt x="916" y="29"/>
                                      </a:cubicBezTo>
                                      <a:cubicBezTo>
                                        <a:pt x="965" y="11"/>
                                        <a:pt x="1024" y="7"/>
                                        <a:pt x="1075" y="0"/>
                                      </a:cubicBezTo>
                                      <a:cubicBezTo>
                                        <a:pt x="1161" y="4"/>
                                        <a:pt x="1239" y="11"/>
                                        <a:pt x="1324" y="24"/>
                                      </a:cubicBezTo>
                                      <a:cubicBezTo>
                                        <a:pt x="1347" y="28"/>
                                        <a:pt x="1379" y="36"/>
                                        <a:pt x="1401" y="43"/>
                                      </a:cubicBezTo>
                                      <a:cubicBezTo>
                                        <a:pt x="1415" y="48"/>
                                        <a:pt x="1444" y="58"/>
                                        <a:pt x="1444" y="58"/>
                                      </a:cubicBezTo>
                                      <a:cubicBezTo>
                                        <a:pt x="1452" y="66"/>
                                        <a:pt x="1465" y="69"/>
                                        <a:pt x="1473" y="77"/>
                                      </a:cubicBezTo>
                                      <a:cubicBezTo>
                                        <a:pt x="1477" y="81"/>
                                        <a:pt x="1475" y="87"/>
                                        <a:pt x="1478" y="91"/>
                                      </a:cubicBezTo>
                                      <a:cubicBezTo>
                                        <a:pt x="1488" y="107"/>
                                        <a:pt x="1502" y="120"/>
                                        <a:pt x="1512" y="135"/>
                                      </a:cubicBezTo>
                                      <a:cubicBezTo>
                                        <a:pt x="1518" y="144"/>
                                        <a:pt x="1531" y="163"/>
                                        <a:pt x="1531" y="163"/>
                                      </a:cubicBezTo>
                                      <a:cubicBezTo>
                                        <a:pt x="1537" y="188"/>
                                        <a:pt x="1551" y="209"/>
                                        <a:pt x="1564" y="231"/>
                                      </a:cubicBezTo>
                                      <a:cubicBezTo>
                                        <a:pt x="1570" y="261"/>
                                        <a:pt x="1580" y="305"/>
                                        <a:pt x="1598" y="331"/>
                                      </a:cubicBezTo>
                                      <a:cubicBezTo>
                                        <a:pt x="1617" y="442"/>
                                        <a:pt x="1644" y="552"/>
                                        <a:pt x="1660" y="663"/>
                                      </a:cubicBezTo>
                                      <a:cubicBezTo>
                                        <a:pt x="1669" y="725"/>
                                        <a:pt x="1671" y="802"/>
                                        <a:pt x="1699" y="859"/>
                                      </a:cubicBezTo>
                                      <a:cubicBezTo>
                                        <a:pt x="1707" y="876"/>
                                        <a:pt x="1720" y="890"/>
                                        <a:pt x="1728" y="907"/>
                                      </a:cubicBezTo>
                                      <a:cubicBezTo>
                                        <a:pt x="1747" y="946"/>
                                        <a:pt x="1760" y="988"/>
                                        <a:pt x="1776" y="1027"/>
                                      </a:cubicBezTo>
                                      <a:cubicBezTo>
                                        <a:pt x="1783" y="1044"/>
                                        <a:pt x="1785" y="1063"/>
                                        <a:pt x="1790" y="1080"/>
                                      </a:cubicBezTo>
                                      <a:cubicBezTo>
                                        <a:pt x="1793" y="1090"/>
                                        <a:pt x="1800" y="1109"/>
                                        <a:pt x="1800" y="1109"/>
                                      </a:cubicBezTo>
                                      <a:cubicBezTo>
                                        <a:pt x="1805" y="1154"/>
                                        <a:pt x="1814" y="1198"/>
                                        <a:pt x="1819" y="1243"/>
                                      </a:cubicBezTo>
                                      <a:cubicBezTo>
                                        <a:pt x="1814" y="1318"/>
                                        <a:pt x="1808" y="1465"/>
                                        <a:pt x="1761" y="1531"/>
                                      </a:cubicBezTo>
                                      <a:cubicBezTo>
                                        <a:pt x="1747" y="1573"/>
                                        <a:pt x="1704" y="1639"/>
                                        <a:pt x="1660" y="1651"/>
                                      </a:cubicBezTo>
                                      <a:cubicBezTo>
                                        <a:pt x="1569" y="1723"/>
                                        <a:pt x="1383" y="1739"/>
                                        <a:pt x="1272" y="1752"/>
                                      </a:cubicBezTo>
                                      <a:cubicBezTo>
                                        <a:pt x="1237" y="1756"/>
                                        <a:pt x="1201" y="1756"/>
                                        <a:pt x="1166" y="1762"/>
                                      </a:cubicBezTo>
                                      <a:cubicBezTo>
                                        <a:pt x="1156" y="1764"/>
                                        <a:pt x="1147" y="1766"/>
                                        <a:pt x="1137" y="1767"/>
                                      </a:cubicBezTo>
                                      <a:cubicBezTo>
                                        <a:pt x="1108" y="1770"/>
                                        <a:pt x="1051" y="1776"/>
                                        <a:pt x="1051" y="1776"/>
                                      </a:cubicBezTo>
                                      <a:cubicBezTo>
                                        <a:pt x="969" y="1803"/>
                                        <a:pt x="867" y="1808"/>
                                        <a:pt x="782" y="1815"/>
                                      </a:cubicBezTo>
                                      <a:cubicBezTo>
                                        <a:pt x="721" y="1813"/>
                                        <a:pt x="661" y="1812"/>
                                        <a:pt x="600" y="1810"/>
                                      </a:cubicBezTo>
                                      <a:cubicBezTo>
                                        <a:pt x="497" y="1806"/>
                                        <a:pt x="428" y="1772"/>
                                        <a:pt x="360" y="1699"/>
                                      </a:cubicBezTo>
                                      <a:cubicBezTo>
                                        <a:pt x="352" y="1678"/>
                                        <a:pt x="334" y="1670"/>
                                        <a:pt x="316" y="1656"/>
                                      </a:cubicBezTo>
                                      <a:cubicBezTo>
                                        <a:pt x="308" y="1629"/>
                                        <a:pt x="315" y="1644"/>
                                        <a:pt x="283" y="1613"/>
                                      </a:cubicBezTo>
                                      <a:cubicBezTo>
                                        <a:pt x="278" y="1608"/>
                                        <a:pt x="268" y="1599"/>
                                        <a:pt x="268" y="1599"/>
                                      </a:cubicBezTo>
                                      <a:cubicBezTo>
                                        <a:pt x="262" y="1578"/>
                                        <a:pt x="252" y="1567"/>
                                        <a:pt x="235" y="1555"/>
                                      </a:cubicBezTo>
                                      <a:cubicBezTo>
                                        <a:pt x="227" y="1534"/>
                                        <a:pt x="213" y="1517"/>
                                        <a:pt x="201" y="1498"/>
                                      </a:cubicBezTo>
                                      <a:cubicBezTo>
                                        <a:pt x="171" y="1453"/>
                                        <a:pt x="140" y="1408"/>
                                        <a:pt x="110" y="1363"/>
                                      </a:cubicBezTo>
                                      <a:cubicBezTo>
                                        <a:pt x="105" y="1355"/>
                                        <a:pt x="106" y="1343"/>
                                        <a:pt x="100" y="1335"/>
                                      </a:cubicBezTo>
                                      <a:cubicBezTo>
                                        <a:pt x="80" y="1306"/>
                                        <a:pt x="72" y="1272"/>
                                        <a:pt x="52" y="1243"/>
                                      </a:cubicBezTo>
                                      <a:cubicBezTo>
                                        <a:pt x="45" y="1217"/>
                                        <a:pt x="29" y="1179"/>
                                        <a:pt x="14" y="1157"/>
                                      </a:cubicBezTo>
                                      <a:cubicBezTo>
                                        <a:pt x="7" y="1124"/>
                                        <a:pt x="0" y="1096"/>
                                        <a:pt x="0" y="1061"/>
                                      </a:cubicBezTo>
                                      <a:close/>
                                    </a:path>
                                  </a:pathLst>
                                </a:custGeom>
                                <a:noFill/>
                                <a:ln w="47625" cap="flat" cmpd="sng">
                                  <a:solidFill>
                                    <a:srgbClr val="7FFF7F"/>
                                  </a:solidFill>
                                  <a:prstDash val="solid"/>
                                  <a:round/>
                                  <a:headEnd type="none" w="med" len="med"/>
                                  <a:tailEnd type="none" w="med" len="med"/>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3339" o:spid="_x0000_s1195" editas="canvas" style="position:absolute;left:0;text-align:left;margin-left:0;margin-top:.05pt;width:83.5pt;height:86.6pt;z-index:-251657728;mso-position-horizontal:center;mso-position-horizontal-relative:text;mso-position-vertical-relative:text" coordsize="10604,10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">
                      <v:shape id="_x0000_s1196" type="#_x0000_t75" style="position:absolute;width:10604;height:10998;visibility:visible;mso-wrap-style:square">
                        <v:fill o:detectmouseclick="t"/>
                        <v:path o:connecttype="none"/>
                      </v:shape>
                      <v:oval id="Oval 3341" o:spid="_x0000_s1197" style="position:absolute;left:5277;top:5440;width:374;height:3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4CQL8A&#10;AADaAAAADwAAAGRycy9kb3ducmV2LnhtbERPTWuDQBC9B/oflin0FtdakGLdhLRQ0mOqgVwHd7qa&#10;uLPibqL991mh0NPweJ9TbmfbixuNvnOs4DlJQRA3TndsFBzrz/UrCB+QNfaOScEvedhuHlYlFtpN&#10;/E23KhgRQ9gXqKANYSik9E1LFn3iBuLI/bjRYohwNFKPOMVw28ssTXNpsePY0OJAHy01l+pqFeS1&#10;yYKzh/q0P+eZ3WXT+0tnlHp6nHdvIALN4V/85/7ScT4sryxXbu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fgJAvwAAANoAAAAPAAAAAAAAAAAAAAAAAJgCAABkcnMvZG93bnJl&#10;di54bWxQSwUGAAAAAAQABAD1AAAAhAMAAAAA&#10;" fillcolor="#f60" strokecolor="#f60"/>
                      <v:line id="Line 3342" o:spid="_x0000_s1198" style="position:absolute;flip:y;visibility:visible;mso-wrap-style:square" from="4884,5612" to="5794,5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Ur3cMAAADaAAAADwAAAGRycy9kb3ducmV2LnhtbESPzWrDMBCE74G+g9hCL6GR20MorhUT&#10;SgItveSPnhdraxtbK1dSbOXto0Cgx2FmvmGKMppejOR8a1nByyIDQVxZ3XKt4HTcPr+B8AFZY2+Z&#10;FFzIQ7l6mBWYazvxnsZDqEWCsM9RQRPCkEvpq4YM+oUdiJP3a53BkKSrpXY4Jbjp5WuWLaXBltNC&#10;gwN9NFR1h7NR8Bfdd7frv856vET/M6/Xer+ZlHp6jOt3EIFi+A/f259awRJuV9INkK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FK93DAAAA2gAAAA8AAAAAAAAAAAAA&#10;AAAAoQIAAGRycy9kb3ducmV2LnhtbFBLBQYAAAAABAAEAPkAAACRAwAAAAA=&#10;" strokecolor="#0c0">
                        <v:stroke dashstyle="dash"/>
                      </v:line>
                      <v:shape id="Freeform 3343" o:spid="_x0000_s1199" style="position:absolute;left:5794;top:5612;width:580;height:2100;visibility:visible;mso-wrap-style:square;v-text-anchor:top" coordsize="99,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qrS8QA&#10;AADaAAAADwAAAGRycy9kb3ducmV2LnhtbESPT2sCMRTE7wW/Q3hCbzVrEf9sjSItQg+CdOvB42vy&#10;utm6eVk26br66U1B6HGYmd8wy3XvatFRGyrPCsajDASx9qbiUsHhc/s0BxEissHaMym4UID1avCw&#10;xNz4M39QV8RSJAiHHBXYGJtcyqAtOQwj3xAn79u3DmOSbSlNi+cEd7V8zrKpdFhxWrDY0KslfSp+&#10;nYJYzKvJ4a0L+ms/tp3R1+Nu8aPU47DfvICI1Mf/8L39bhTM4O9Kug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Kq0vEAAAA2gAAAA8AAAAAAAAAAAAAAAAAmAIAAGRycy9k&#10;b3ducmV2LnhtbFBLBQYAAAAABAAEAPUAAACJAwAAAAA=&#10;" path="m87,362l99,167,,e" filled="f" fillcolor="#bbe0e3">
                        <v:path arrowok="t" o:connecttype="custom" o:connectlocs="51004,210028;58039,96891;0,0" o:connectangles="0,0,0"/>
                      </v:shape>
                      <v:shape id="Freeform 3344" o:spid="_x0000_s1200" style="position:absolute;left:6305;top:7697;width:3138;height:1761;visibility:visible;mso-wrap-style:square;v-text-anchor:top" coordsize="540,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fjq78A&#10;AADaAAAADwAAAGRycy9kb3ducmV2LnhtbERPz2vCMBS+C/sfwhN201QPQ6pRrDDwssLcQL09kmdT&#10;bF5KEmv33y+HwY4f3+/NbnSdGCjE1rOCxbwAQay9ablR8P31PluBiAnZYOeZFPxQhN32ZbLB0vgn&#10;f9JwSo3IIRxLVGBT6kspo7bkMM59T5y5mw8OU4ahkSbgM4e7Ti6L4k06bDk3WOzpYEnfTw+noL7W&#10;Vut7bM4XGlYfx7oKsqqUep2O+zWIRGP6F/+5j0ZB3pqv5Bsgt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p+OrvwAAANoAAAAPAAAAAAAAAAAAAAAAAJgCAABkcnMvZG93bnJl&#10;di54bWxQSwUGAAAAAAQABAD1AAAAhAMAAAAA&#10;" path="m,l540,303e" filled="f">
                        <v:path arrowok="t" o:connecttype="custom" o:connectlocs="0,0;313807,176089" o:connectangles="0,0"/>
                      </v:shape>
                      <v:shape id="Freeform 3345" o:spid="_x0000_s1201" style="position:absolute;left:3202;top:7697;width:3118;height:2376;visibility:visible;mso-wrap-style:square;v-text-anchor:top" coordsize="53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HX+sIA&#10;AADaAAAADwAAAGRycy9kb3ducmV2LnhtbESPQWsCMRSE74X+h/AKvdVsexC7GkUEpaeC2kN7e2ye&#10;m+DmZZu86tpfb4RCj8PMfMPMFkPo1IlS9pENPI8qUMRNtJ5bAx/79dMEVBZki11kMnChDIv5/d0M&#10;axvPvKXTTlpVIJxrNOBE+lrr3DgKmEexJy7eIaaAUmRqtU14LvDQ6ZeqGuuAnsuCw55Wjprj7icY&#10;kHe7SU780Iz3/vL7iei+lt/GPD4MyykooUH+w3/tN2vgFW5Xyg3Q8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Idf6wgAAANoAAAAPAAAAAAAAAAAAAAAAAJgCAABkcnMvZG93&#10;bnJldi54bWxQSwUGAAAAAAQABAD1AAAAhwMAAAAA&#10;" path="m536,l,409e" filled="f">
                        <v:path arrowok="t" o:connecttype="custom" o:connectlocs="311839,0;0,237573" o:connectangles="0,0"/>
                      </v:shape>
                      <v:shape id="Freeform 3346" o:spid="_x0000_s1202" style="position:absolute;left:1505;top:1416;width:7953;height:8686;visibility:visible;mso-wrap-style:square;v-text-anchor:top" coordsize="1368,1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5XmsUA&#10;AADbAAAADwAAAGRycy9kb3ducmV2LnhtbESPMW/CQAyFd6T+h5MrdUFwoQOgkAuqqrYqQwegUleT&#10;M0lozhflLiH99/WAxGbrPb/3OduOrlEDdaH2bGAxT0ARF97WXBr4Pr7P1qBCRLbYeCYDfxRgmz9M&#10;Mkytv/KehkMslYRwSNFAFWObah2KihyGuW+JRTv7zmGUtSu17fAq4a7Rz0my1A5rloYKW3qtqPg9&#10;9M7A5fShx3AZdtPF6vi17vu3H6bEmKfH8WUDKtIY7+bb9acVfKGXX2QAn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HleaxQAAANsAAAAPAAAAAAAAAAAAAAAAAJgCAABkcnMv&#10;ZG93bnJldi54bWxQSwUGAAAAAAQABAD1AAAAigMAAAAA&#10;" path="m734,721l1116,261,1167,,,534,24,836r264,658l1368,1380r-96,-216l734,721xe" filled="f" fillcolor="#bbe0e3">
                        <v:path arrowok="t" o:connecttype="custom" o:connectlocs="426738,419204;648828,151751;678479,0;0,310478;13953,486067;167440,868641;795338,802359;739525,676773;426738,419204" o:connectangles="0,0,0,0,0,0,0,0,0"/>
                      </v:shape>
                      <v:oval id="Oval 3347" o:spid="_x0000_s1203" style="position:absolute;left:3108;top:10009;width:157;height:1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BVzsEA&#10;AADbAAAADwAAAGRycy9kb3ducmV2LnhtbERPzWrCQBC+F/oOywjemk2kWImuIlKpBy3W9AGG7JgE&#10;s7Nhd43x7V2h0Nt8fL+zWA2mFT0531hWkCUpCOLS6oYrBb/F9m0Gwgdkja1lUnAnD6vl68sCc21v&#10;/EP9KVQihrDPUUEdQpdL6cuaDPrEdsSRO1tnMEToKqkd3mK4aeUkTafSYMOxocaONjWVl9PVKCgy&#10;fDfumz6vx4Krw9emn+0/zkqNR8N6DiLQEP7Ff+6djvMzeP4SD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2gVc7BAAAA2wAAAA8AAAAAAAAAAAAAAAAAmAIAAGRycy9kb3du&#10;cmV2LnhtbFBLBQYAAAAABAAEAPUAAACGAwAAAAA=&#10;" fillcolor="#bbe0e3"/>
                      <v:oval id="Oval 3348" o:spid="_x0000_s1204" style="position:absolute;left:9369;top:9360;width:158;height:1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LLucAA&#10;AADbAAAADwAAAGRycy9kb3ducmV2LnhtbERPzYrCMBC+L/gOYYS9ramyuFKNIqLsHnRR6wMMzdgW&#10;m0lJYq1vbwTB23x8vzNbdKYWLTlfWVYwHCQgiHOrKy4UnLLN1wSED8gaa8uk4E4eFvPexwxTbW98&#10;oPYYChFD2KeooAyhSaX0eUkG/cA2xJE7W2cwROgKqR3eYrip5ShJxtJgxbGhxIZWJeWX49UoyIb4&#10;bdw/ra/7jIvd76qdbH/OSn32u+UURKAuvMUv95+O80fw/CUeIO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XLLucAAAADbAAAADwAAAAAAAAAAAAAAAACYAgAAZHJzL2Rvd25y&#10;ZXYueG1sUEsFBgAAAAAEAAQA9QAAAIUDAAAAAA==&#10;" fillcolor="#bbe0e3"/>
                      <v:oval id="Oval 3349" o:spid="_x0000_s1205" style="position:absolute;left:5735;top:5528;width:152;height:1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5uIsIA&#10;AADbAAAADwAAAGRycy9kb3ducmV2LnhtbERPzWrCQBC+F3yHZYTe6kYtNUQ3QURpD22pxgcYsmMS&#10;zM6G3TWmb98tFHqbj+93NsVoOjGQ861lBfNZAoK4srrlWsG5PDylIHxA1thZJgXf5KHIJw8bzLS9&#10;85GGU6hFDGGfoYImhD6T0lcNGfQz2xNH7mKdwRChq6V2eI/hppOLJHmRBluODQ32tGuoup5uRkE5&#10;x2fjPml/+yq5/njdDen76qLU43TcrkEEGsO/+M/9puP8Jfz+Eg+Q+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Pm4iwgAAANsAAAAPAAAAAAAAAAAAAAAAAJgCAABkcnMvZG93&#10;bnJldi54bWxQSwUGAAAAAAQABAD1AAAAhwMAAAAA&#10;" fillcolor="#bbe0e3"/>
                      <v:shape id="Text Box 3350" o:spid="_x0000_s1206" type="#_x0000_t202" style="position:absolute;left:4613;top:6797;width:1343;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6Rt8MA&#10;AADbAAAADwAAAGRycy9kb3ducmV2LnhtbERPS2sCMRC+F/ofwhS8iCYVW2U1Sn1BD3qoetDbsJl9&#10;4GaybKKu/74pCL3Nx/ec6by1lbhR40vHGt77CgRx6kzJuYbjYdMbg/AB2WDlmDQ8yMN89voyxcS4&#10;O//QbR9yEUPYJ6ihCKFOpPRpQRZ939XEkctcYzFE2OTSNHiP4baSA6U+pcWSY0OBNS0LSi/7q9XQ&#10;Zt3Taniudh9XNVLbRX7Jzuuj1p239msCIlAb/sVP97eJ84fw90s8Q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s6Rt8MAAADbAAAADwAAAAAAAAAAAAAAAACYAgAAZHJzL2Rv&#10;d25yZXYueG1sUEsFBgAAAAAEAAQA9QAAAIgDAAAAAA==&#10;" filled="f" fillcolor="#bbe0e3" stroked="f">
                        <v:textbox inset=".92247mm,.46125mm,.92247mm,.46125mm">
                          <w:txbxContent>
                            <w:p w:rsidR="009C003E" w:rsidRPr="00F07762" w:rsidRDefault="009C003E" w:rsidP="00ED5189">
                              <w:pPr>
                                <w:autoSpaceDE w:val="0"/>
                                <w:autoSpaceDN w:val="0"/>
                                <w:adjustRightInd w:val="0"/>
                                <w:rPr>
                                  <w:i/>
                                  <w:iCs/>
                                  <w:color w:val="000000"/>
                                  <w:sz w:val="23"/>
                                  <w:szCs w:val="64"/>
                                </w:rPr>
                              </w:pPr>
                              <w:r w:rsidRPr="00F07762">
                                <w:rPr>
                                  <w:i/>
                                  <w:iCs/>
                                  <w:color w:val="000000"/>
                                  <w:sz w:val="23"/>
                                  <w:szCs w:val="64"/>
                                </w:rPr>
                                <w:t>v</w:t>
                              </w:r>
                            </w:p>
                          </w:txbxContent>
                        </v:textbox>
                      </v:shape>
                      <v:shape id="Text Box 3351" o:spid="_x0000_s1207" type="#_x0000_t202" style="position:absolute;left:4667;top:6591;width:1328;height:1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I0LMMA&#10;AADbAAAADwAAAGRycy9kb3ducmV2LnhtbERPS2sCMRC+C/0PYQpeRJNKrbIapT4KPeih6kFvw2b2&#10;gZvJsom6/fdNQfA2H99zZovWVuJGjS8da3gbKBDEqTMl5xqOh6/+BIQPyAYrx6Thlzws5i+dGSbG&#10;3fmHbvuQixjCPkENRQh1IqVPC7LoB64mjlzmGoshwiaXpsF7DLeVHCr1IS2WHBsKrGlVUHrZX62G&#10;Nuud1u/naje6qrHaLvNLdt4cte6+tp9TEIHa8BQ/3N8mzh/B/y/xA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I0LMMAAADbAAAADwAAAAAAAAAAAAAAAACYAgAAZHJzL2Rv&#10;d25yZXYueG1sUEsFBgAAAAAEAAQA9QAAAIgDAAAAAA==&#10;" filled="f" fillcolor="#bbe0e3" stroked="f">
                        <v:textbox inset=".92247mm,.46125mm,.92247mm,.46125mm">
                          <w:txbxContent>
                            <w:p w:rsidR="009C003E" w:rsidRPr="00F07762" w:rsidRDefault="009C003E" w:rsidP="00ED5189">
                              <w:pPr>
                                <w:autoSpaceDE w:val="0"/>
                                <w:autoSpaceDN w:val="0"/>
                                <w:adjustRightInd w:val="0"/>
                                <w:rPr>
                                  <w:rFonts w:ascii="Arial" w:hAnsi="Arial" w:cs="Arial"/>
                                  <w:color w:val="000000"/>
                                  <w:szCs w:val="48"/>
                                </w:rPr>
                              </w:pPr>
                              <w:r w:rsidRPr="00F07762">
                                <w:rPr>
                                  <w:rFonts w:ascii="Arial" w:hAnsi="Arial" w:cs="Arial"/>
                                  <w:color w:val="000000"/>
                                  <w:szCs w:val="48"/>
                                </w:rPr>
                                <w:t>~</w:t>
                              </w:r>
                            </w:p>
                          </w:txbxContent>
                        </v:textbox>
                      </v:shape>
                      <v:shape id="Text Box 3352" o:spid="_x0000_s1208" type="#_x0000_t202" style="position:absolute;left:6512;top:4116;width:1328;height:1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CqW8MA&#10;AADbAAAADwAAAGRycy9kb3ducmV2LnhtbERPS2sCMRC+C/0PYQpeRJNKfbAapT4KPdhD1YPehs3s&#10;AzeTZRN1+++bguBtPr7nzJetrcSNGl861vA2UCCIU2dKzjUcD5/9KQgfkA1WjknDL3lYLl46c0yM&#10;u/MP3fYhFzGEfYIaihDqREqfFmTRD1xNHLnMNRZDhE0uTYP3GG4rOVRqLC2WHBsKrGldUHrZX62G&#10;NuudNu/n6nt0VRO1W+WX7Lw9at19bT9mIAK14Sl+uL9MnD+G/1/iA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CqW8MAAADbAAAADwAAAAAAAAAAAAAAAACYAgAAZHJzL2Rv&#10;d25yZXYueG1sUEsFBgAAAAAEAAQA9QAAAIgDAAAAAA==&#10;" filled="f" fillcolor="#bbe0e3" stroked="f">
                        <v:textbox inset=".92247mm,.46125mm,.92247mm,.46125mm">
                          <w:txbxContent>
                            <w:p w:rsidR="009C003E" w:rsidRPr="00F07762" w:rsidRDefault="009C003E" w:rsidP="00ED5189">
                              <w:pPr>
                                <w:autoSpaceDE w:val="0"/>
                                <w:autoSpaceDN w:val="0"/>
                                <w:adjustRightInd w:val="0"/>
                                <w:rPr>
                                  <w:rFonts w:ascii="Arial" w:hAnsi="Arial" w:cs="Arial"/>
                                  <w:color w:val="000000"/>
                                  <w:szCs w:val="48"/>
                                </w:rPr>
                              </w:pPr>
                              <w:r w:rsidRPr="00F07762">
                                <w:rPr>
                                  <w:rFonts w:ascii="Arial" w:hAnsi="Arial" w:cs="Arial"/>
                                  <w:color w:val="000000"/>
                                  <w:szCs w:val="48"/>
                                </w:rPr>
                                <w:t>~</w:t>
                              </w:r>
                            </w:p>
                          </w:txbxContent>
                        </v:textbox>
                      </v:shape>
                      <v:shape id="Text Box 3353" o:spid="_x0000_s1209" type="#_x0000_t202" style="position:absolute;left:6546;width:1328;height:1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wPwMQA&#10;AADbAAAADwAAAGRycy9kb3ducmV2LnhtbERPS2sCMRC+C/0PYQQvxU0stcq6UWptoYf2UPWgt2Ez&#10;+8DNZNlE3f77Rih4m4/vOdmqt424UOdrxxomiQJBnDtTc6lhv/sYz0H4gGywcUwafsnDavkwyDA1&#10;7so/dNmGUsQQ9ilqqEJoUyl9XpFFn7iWOHKF6yyGCLtSmg6vMdw28kmpF2mx5thQYUtvFeWn7dlq&#10;6IvHw+b52HxPz2qmvtblqTi+77UeDfvXBYhAfbiL/92fJs6fwe2XeI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cD8DEAAAA2wAAAA8AAAAAAAAAAAAAAAAAmAIAAGRycy9k&#10;b3ducmV2LnhtbFBLBQYAAAAABAAEAPUAAACJAwAAAAA=&#10;" filled="f" fillcolor="#bbe0e3" stroked="f">
                        <v:textbox inset=".92247mm,.46125mm,.92247mm,.46125mm">
                          <w:txbxContent>
                            <w:p w:rsidR="009C003E" w:rsidRPr="00F07762" w:rsidRDefault="009C003E" w:rsidP="00ED5189">
                              <w:pPr>
                                <w:autoSpaceDE w:val="0"/>
                                <w:autoSpaceDN w:val="0"/>
                                <w:adjustRightInd w:val="0"/>
                                <w:rPr>
                                  <w:rFonts w:ascii="Arial" w:hAnsi="Arial" w:cs="Arial"/>
                                  <w:color w:val="000000"/>
                                  <w:szCs w:val="48"/>
                                </w:rPr>
                              </w:pPr>
                              <w:r w:rsidRPr="00F07762">
                                <w:rPr>
                                  <w:rFonts w:ascii="Arial" w:hAnsi="Arial" w:cs="Arial"/>
                                  <w:color w:val="000000"/>
                                  <w:szCs w:val="48"/>
                                </w:rPr>
                                <w:t>~</w:t>
                              </w:r>
                            </w:p>
                          </w:txbxContent>
                        </v:textbox>
                      </v:shape>
                      <v:shape id="Text Box 3354" o:spid="_x0000_s1210" type="#_x0000_t202" style="position:absolute;left:6340;top:4289;width:1416;height:2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JbCsYA&#10;AADbAAAADwAAAGRycy9kb3ducmV2LnhtbESPzWsCMRTE7wX/h/AKvRRNFKuyNYpWCx704MdBb4/N&#10;2w/cvCybqNv/3hQKPQ4z8xtmOm9tJe7U+NKxhn5PgSBOnSk513A6fncnIHxANlg5Jg0/5GE+67xM&#10;MTHuwXu6H0IuIoR9ghqKEOpESp8WZNH3XE0cvcw1FkOUTS5Ng48It5UcKDWSFkuOCwXW9FVQej3c&#10;rIY2ez+vhpdq93FTY7Vd5tfssj5p/fbaLj5BBGrDf/ivvTEaBkP4/RJ/gJ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JbCsYAAADbAAAADwAAAAAAAAAAAAAAAACYAgAAZHJz&#10;L2Rvd25yZXYueG1sUEsFBgAAAAAEAAQA9QAAAIsDAAAAAA==&#10;" filled="f" fillcolor="#bbe0e3" stroked="f">
                        <v:textbox inset=".92247mm,.46125mm,.92247mm,.46125mm">
                          <w:txbxContent>
                            <w:p w:rsidR="009C003E" w:rsidRPr="00F07762" w:rsidRDefault="009C003E" w:rsidP="00ED5189">
                              <w:pPr>
                                <w:autoSpaceDE w:val="0"/>
                                <w:autoSpaceDN w:val="0"/>
                                <w:adjustRightInd w:val="0"/>
                                <w:rPr>
                                  <w:i/>
                                  <w:iCs/>
                                  <w:color w:val="000000"/>
                                  <w:sz w:val="23"/>
                                  <w:szCs w:val="64"/>
                                </w:rPr>
                              </w:pPr>
                              <w:r w:rsidRPr="00F07762">
                                <w:rPr>
                                  <w:i/>
                                  <w:iCs/>
                                  <w:color w:val="000000"/>
                                  <w:sz w:val="23"/>
                                  <w:szCs w:val="64"/>
                                </w:rPr>
                                <w:t>u</w:t>
                              </w:r>
                            </w:p>
                          </w:txbxContent>
                        </v:textbox>
                      </v:shape>
                      <v:shape id="Text Box 3355" o:spid="_x0000_s1211" type="#_x0000_t202" style="position:absolute;left:6330;top:241;width:1672;height:2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kccA&#10;AADbAAAADwAAAGRycy9kb3ducmV2LnhtbESPT2sCMRTE70K/Q3iFXqSbKNqWrVFqteDBHmo9dG+P&#10;zds/uHlZNlHXb98IgsdhZn7DzBa9bcSJOl871jBKFAji3JmaSw3736/nNxA+IBtsHJOGC3lYzB8G&#10;M0yNO/MPnXahFBHCPkUNVQhtKqXPK7LoE9cSR69wncUQZVdK0+E5wm0jx0q9SIs1x4UKW/qsKD/s&#10;jlZDXwz/VpOs+Z4e1avaLstDka33Wj899h/vIAL14R6+tTdGw3gK1y/xB8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u/pHHAAAA2wAAAA8AAAAAAAAAAAAAAAAAmAIAAGRy&#10;cy9kb3ducmV2LnhtbFBLBQYAAAAABAAEAPUAAACMAwAAAAA=&#10;" filled="f" fillcolor="#bbe0e3" stroked="f">
                        <v:textbox inset=".92247mm,.46125mm,.92247mm,.46125mm">
                          <w:txbxContent>
                            <w:p w:rsidR="009C003E" w:rsidRPr="00F07762" w:rsidRDefault="009C003E" w:rsidP="00ED5189">
                              <w:pPr>
                                <w:autoSpaceDE w:val="0"/>
                                <w:autoSpaceDN w:val="0"/>
                                <w:adjustRightInd w:val="0"/>
                                <w:rPr>
                                  <w:i/>
                                  <w:iCs/>
                                  <w:color w:val="000000"/>
                                  <w:sz w:val="23"/>
                                  <w:szCs w:val="64"/>
                                </w:rPr>
                              </w:pPr>
                              <w:r w:rsidRPr="00F07762">
                                <w:rPr>
                                  <w:i/>
                                  <w:iCs/>
                                  <w:color w:val="000000"/>
                                  <w:sz w:val="23"/>
                                  <w:szCs w:val="64"/>
                                </w:rPr>
                                <w:t>w</w:t>
                              </w:r>
                            </w:p>
                          </w:txbxContent>
                        </v:textbox>
                      </v:shape>
                      <v:shape id="Freeform 3356" o:spid="_x0000_s1212" style="position:absolute;left:1524;top:1436;width:6749;height:6276;visibility:visible;mso-wrap-style:square;v-text-anchor:top" coordsize="1161,1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VSMMA&#10;AADbAAAADwAAAGRycy9kb3ducmV2LnhtbESPQWsCMRSE7wX/Q3iCt5q4B5HVKCIIC0KLtuL1uXnu&#10;Lm5eliTq6q9vCoUeh5n5hlmsetuKO/nQONYwGSsQxKUzDVcavr+27zMQISIbbB2ThicFWC0HbwvM&#10;jXvwnu6HWIkE4ZCjhjrGLpcylDVZDGPXESfv4rzFmKSvpPH4SHDbykypqbTYcFqosaNNTeX1cLMa&#10;+uPphmr2+tgWk8/M74qzOl291qNhv56DiNTH//BfuzAasin8fkk/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4VSMMAAADbAAAADwAAAAAAAAAAAAAAAACYAgAAZHJzL2Rv&#10;d25yZXYueG1sUEsFBgAAAAAEAAQA9QAAAIgDAAAAAA==&#10;" path="m1161,l938,401,675,720r71,113l828,1080,242,785,,533e" filled="f" fillcolor="#bbe0e3">
                        <v:path arrowok="t" o:connecttype="custom" o:connectlocs="674832,0;545213,233035;392344,418417;433613,484085;481276,627625;140663,456190;0,309745" o:connectangles="0,0,0,0,0,0,0"/>
                      </v:shape>
                      <v:oval id="Oval 3357" o:spid="_x0000_s1213" style="position:absolute;left:1431;top:4451;width:157;height:1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minMQA&#10;AADbAAAADwAAAGRycy9kb3ducmV2LnhtbESPzWrDMBCE74G+g9hCb7GcUBrjRgklNKSHNKRxH2Cx&#10;NraptTKS/NO3jwqFHIeZ+YZZbyfTioGcbywrWCQpCOLS6oYrBd/Ffp6B8AFZY2uZFPySh+3mYbbG&#10;XNuRv2i4hEpECPscFdQhdLmUvqzJoE9sRxy9q3UGQ5SuktrhGOGmlcs0fZEGG44LNXa0q6n8ufRG&#10;QbHAZ+NO9N6fC64+D7shO66uSj09Tm+vIAJN4R7+b39oBcsV/H2JP0B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opzEAAAA2wAAAA8AAAAAAAAAAAAAAAAAmAIAAGRycy9k&#10;b3ducmV2LnhtbFBLBQYAAAAABAAEAPUAAACJAwAAAAA=&#10;" fillcolor="#bbe0e3"/>
                      <v:oval id="Oval 3358" o:spid="_x0000_s1214" style="position:absolute;left:6231;top:7633;width:158;height:1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Y27sEA&#10;AADbAAAADwAAAGRycy9kb3ducmV2LnhtbERP3WrCMBS+H+wdwhnsbk0rw5VqlFEmerEN1+4BDs2x&#10;LTYnJYm1vv1yIezy4/tfb2cziImc7y0ryJIUBHFjdc+tgt9695KD8AFZ42CZFNzIw3bz+LDGQtsr&#10;/9BUhVbEEPYFKuhCGAspfdORQZ/YkThyJ+sMhghdK7XDaww3g1yk6VIa7Dk2dDhS2VFzri5GQZ3h&#10;q3Hf9HE51tx+7csp/3w7KfX8NL+vQASaw7/47j5oBYs4Nn6JP0B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2Nu7BAAAA2wAAAA8AAAAAAAAAAAAAAAAAmAIAAGRycy9kb3du&#10;cmV2LnhtbFBLBQYAAAAABAAEAPUAAACGAwAAAAA=&#10;" fillcolor="#bbe0e3"/>
                      <v:shape id="Freeform 3359" o:spid="_x0000_s1215" style="position:absolute;left:5862;top:3767;width:1083;height:2489;visibility:visible;mso-wrap-style:square;v-text-anchor:top" coordsize="187,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zGn8QA&#10;AADbAAAADwAAAGRycy9kb3ducmV2LnhtbESPQWvCQBSE7wX/w/IEL1J3VRps6ioiCB482FTs9ZF9&#10;JtHs25BdNf57Vyj0OMzMN8x82dla3Kj1lWMN45ECQZw7U3Gh4fCzeZ+B8AHZYO2YNDzIw3LRe5tj&#10;atydv+mWhUJECPsUNZQhNKmUPi/Joh+5hjh6J9daDFG2hTQt3iPc1nKiVCItVhwXSmxoXVJ+ya5W&#10;w3mY1Wo8PO1/1fTjeE5m6wR3mdaDfrf6AhGoC//hv/bWaJh8wutL/AF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8xp/EAAAA2wAAAA8AAAAAAAAAAAAAAAAAmAIAAGRycy9k&#10;b3ducmV2LnhtbFBLBQYAAAAABAAEAPUAAACJAwAAAAA=&#10;" path="m187,l,428e" filled="f" strokecolor="#f60" strokeweight="2.25pt">
                        <v:stroke dashstyle="1 1"/>
                        <v:path arrowok="t" o:connecttype="custom" o:connectlocs="108209,0;0,248886" o:connectangles="0,0"/>
                      </v:shape>
                      <v:oval id="Oval 3360" o:spid="_x0000_s1216" style="position:absolute;left:4790;top:5577;width:158;height: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3h/cIA&#10;AADbAAAADwAAAGRycy9kb3ducmV2LnhtbERPu2rDMBTdA/kHcQtdQiOngaRxI5u0UAjtkOeS7WLd&#10;2qbWlSOptvv31RDIeDjvdT6YRnTkfG1ZwWyagCAurK65VHA+fTy9gPABWWNjmRT8kYc8G4/WmGrb&#10;84G6YyhFDGGfooIqhDaV0hcVGfRT2xJH7ts6gyFCV0rtsI/hppHPSbKQBmuODRW29F5R8XP8NQpW&#10;k6L5XE66t7C7OKb9tfzyy16px4dh8woi0BDu4pt7qxXM4/r4Jf4Am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feH9wgAAANsAAAAPAAAAAAAAAAAAAAAAAJgCAABkcnMvZG93&#10;bnJldi54bWxQSwUGAAAAAAQABAD1AAAAhwMAAAAA&#10;" fillcolor="#bbe0e3" strokecolor="#0c0"/>
                      <v:oval id="Oval 3361" o:spid="_x0000_s1217" style="position:absolute;left:8204;top:1372;width:157;height:1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UJrsQA&#10;AADbAAAADwAAAGRycy9kb3ducmV2LnhtbESP0WrCQBRE3wX/YbmFvplNalFJs4pIpX1oRU0/4JK9&#10;JqHZu2F3jenfdwsFH4eZOcMUm9F0YiDnW8sKsiQFQVxZ3XKt4Kvcz1YgfEDW2FkmBT/kYbOeTgrM&#10;tb3xiYZzqEWEsM9RQRNCn0vpq4YM+sT2xNG7WGcwROlqqR3eItx08ilNF9Jgy3GhwZ52DVXf56tR&#10;UGb4bNyBXq/HkuvPt92w+lhelHp8GLcvIAKN4R7+b79rBfM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VCa7EAAAA2wAAAA8AAAAAAAAAAAAAAAAAmAIAAGRycy9k&#10;b3ducmV2LnhtbFBLBQYAAAAABAAEAPUAAACJAwAAAAA=&#10;" fillcolor="#bbe0e3"/>
                      <v:shape id="Freeform 3363" o:spid="_x0000_s1218" style="position:absolute;left:4854;top:1898;width:4324;height:3738;visibility:visible;mso-wrap-style:square;v-text-anchor:top" coordsize="74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E/8r8A&#10;AADbAAAADwAAAGRycy9kb3ducmV2LnhtbESP3arCMBCE7w/4DmEF746pIirVKCIoit748wBLs7bF&#10;ZlOSaOvbG0HwcpiZb5j5sjWVeJLzpWUFg34CgjizuuRcwfWy+Z+C8AFZY2WZFLzIw3LR+Ztjqm3D&#10;J3qeQy4ihH2KCooQ6lRKnxVk0PdtTRy9m3UGQ5Qul9phE+GmksMkGUuDJceFAmtaF5Tdzw+jYMLb&#10;cHBZe9y6WzKS1aTZe1op1eu2qxmIQG34hb/tnVYwHsHnS/wBcvE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sT/yvwAAANsAAAAPAAAAAAAAAAAAAAAAAJgCAABkcnMvZG93bnJl&#10;di54bWxQSwUGAAAAAAQABAD1AAAAhAMAAAAA&#10;" path="m,643l744,e" filled="f" strokecolor="#0c0">
                        <v:path arrowok="t" o:connecttype="custom" o:connectlocs="0,373821;432345,0" o:connectangles="0,0"/>
                      </v:shape>
                      <v:shape id="Freeform 3364" o:spid="_x0000_s1219" style="position:absolute;top:5636;width:4854;height:979;visibility:visible;mso-wrap-style:square;v-text-anchor:top" coordsize="835,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ii8sEA&#10;AADbAAAADwAAAGRycy9kb3ducmV2LnhtbESPwarCMBRE94L/EK7gTlMVi/QZ5SEKLlyo9QPua65t&#10;ec1NbaKtf28EweUwM2eY5bozlXhQ40rLCibjCARxZnXJuYJLuhstQDiPrLGyTAqe5GC96veWmGjb&#10;8okeZ5+LAGGXoILC+zqR0mUFGXRjWxMH72obgz7IJpe6wTbATSWnURRLgyWHhQJr2hSU/Z/vRkH6&#10;F5d0vXs9wdvsGO1kfthSq9Rw0P3+gPDU+W/4095rBfEc3l/CD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4ovLBAAAA2wAAAA8AAAAAAAAAAAAAAAAAmAIAAGRycy9kb3du&#10;cmV2LnhtbFBLBQYAAAAABAAEAPUAAACGAwAAAAA=&#10;" path="m835,l,168e" filled="f" strokecolor="#0c0">
                        <v:path arrowok="t" o:connecttype="custom" o:connectlocs="485466,0;0,97882" o:connectangles="0,0"/>
                      </v:shape>
                      <v:shape id="Freeform 3365" o:spid="_x0000_s1220" style="position:absolute;left:4854;top:5636;width:5499;height:3463;visibility:visible;mso-wrap-style:square;v-text-anchor:top" coordsize="946,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kvLMUA&#10;AADbAAAADwAAAGRycy9kb3ducmV2LnhtbESPzWrDMBCE74W8g9hCb42cpBjjRAlJoVDaS/NzSG6L&#10;tbGcWisjqbH79lUhkOMwM98wi9VgW3ElHxrHCibjDARx5XTDtYLD/u25ABEissbWMSn4pQCr5ehh&#10;gaV2PW/puou1SBAOJSowMXallKEyZDGMXUecvLPzFmOSvpbaY5/gtpXTLMulxYbTgsGOXg1V37sf&#10;q+DjNCuOZvLV++pl1n/uL7jeTHOlnh6H9RxEpCHew7f2u1aQ5/D/Jf0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eS8sxQAAANsAAAAPAAAAAAAAAAAAAAAAAJgCAABkcnMv&#10;ZG93bnJldi54bWxQSwUGAAAAAAQABAD1AAAAigMAAAAA&#10;" path="m,l946,595e" filled="f" strokecolor="#0c0">
                        <v:path arrowok="t" o:connecttype="custom" o:connectlocs="0,0;549899,346276" o:connectangles="0,0"/>
                      </v:shape>
                      <v:shape id="Text Box 3366" o:spid="_x0000_s1221" type="#_x0000_t202" style="position:absolute;left:314;top:516;width:2455;height:2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p8vcUA&#10;AADbAAAADwAAAGRycy9kb3ducmV2LnhtbESPSYsCMRSE78L8h/AG5iKaOLjRYxRnAw96cDmMt0fn&#10;9YKdl6YTtf33E0HwWFTVV9Rs0dpKXKjxpWMNg74CQZw6U3Ku4bD/7U1B+IBssHJMGm7kYTF/6cww&#10;Me7KW7rsQi4ihH2CGooQ6kRKnxZk0fddTRy9zDUWQ5RNLk2D1wi3lXxXaiwtlhwXCqzpq6D0tDtb&#10;DW3W/fseHqvN6Kwmav2Zn7Ljz0Hrt9d2+QEiUBue4Ud7ZTSMJ3D/En+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Gny9xQAAANsAAAAPAAAAAAAAAAAAAAAAAJgCAABkcnMv&#10;ZG93bnJldi54bWxQSwUGAAAAAAQABAD1AAAAigMAAAAA&#10;" filled="f" fillcolor="#bbe0e3" stroked="f">
                        <v:textbox inset=".92247mm,.46125mm,.92247mm,.46125mm">
                          <w:txbxContent>
                            <w:p w:rsidR="009C003E" w:rsidRPr="00F07762" w:rsidRDefault="009C003E" w:rsidP="00ED5189">
                              <w:pPr>
                                <w:autoSpaceDE w:val="0"/>
                                <w:autoSpaceDN w:val="0"/>
                                <w:adjustRightInd w:val="0"/>
                                <w:rPr>
                                  <w:rFonts w:ascii="Arial" w:hAnsi="Arial" w:cs="Arial"/>
                                  <w:i/>
                                  <w:iCs/>
                                  <w:color w:val="00CC00"/>
                                  <w:sz w:val="19"/>
                                  <w:szCs w:val="24"/>
                                  <w:vertAlign w:val="superscript"/>
                                </w:rPr>
                              </w:pPr>
                              <w:r w:rsidRPr="00F07762">
                                <w:rPr>
                                  <w:rFonts w:ascii="Arial" w:hAnsi="Arial" w:cs="Arial"/>
                                  <w:i/>
                                  <w:iCs/>
                                  <w:color w:val="00CC00"/>
                                  <w:sz w:val="19"/>
                                  <w:szCs w:val="24"/>
                                </w:rPr>
                                <w:t>M</w:t>
                              </w:r>
                              <w:r w:rsidRPr="00F07762">
                                <w:rPr>
                                  <w:rFonts w:ascii="Arial" w:hAnsi="Arial" w:cs="Arial"/>
                                  <w:i/>
                                  <w:iCs/>
                                  <w:color w:val="00CC00"/>
                                  <w:sz w:val="19"/>
                                  <w:szCs w:val="24"/>
                                  <w:vertAlign w:val="superscript"/>
                                </w:rPr>
                                <w:t>1</w:t>
                              </w:r>
                            </w:p>
                          </w:txbxContent>
                        </v:textbox>
                      </v:shape>
                      <v:shape id="Freeform 3367" o:spid="_x0000_s1222" style="position:absolute;left:29;top:447;width:10575;height:10551;visibility:visible;mso-wrap-style:square;v-text-anchor:top" coordsize="1819,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QLHL4A&#10;AADbAAAADwAAAGRycy9kb3ducmV2LnhtbERPy4rCMBTdC/MP4Q6402RERKpRRBgQXfkAt5fk2hab&#10;m7aJtv69WQguD+e9XPeuEk9qQ+lZw99YgSA23paca7ic/0dzECEiW6w8k4YXBVivfgZLzKzv+EjP&#10;U8xFCuGQoYYixjqTMpiCHIaxr4kTd/Otw5hgm0vbYpfCXSUnSs2kw5JTQ4E1bQsy99PDaWj2V2MP&#10;poy7abeZ14dGbZur0nr4228WICL18Sv+uHdWwyyNTV/SD5CrN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oUCxy+AAAA2wAAAA8AAAAAAAAAAAAAAAAAmAIAAGRycy9kb3ducmV2&#10;LnhtbFBLBQYAAAAABAAEAPUAAACDAwAAAAA=&#10;" path="m,1061c7,1010,22,962,33,912,44,863,44,806,72,763,96,674,141,593,196,519v9,-28,-2,-3,20,-29c239,462,252,424,283,403v11,-31,45,-50,67,-72c374,307,343,313,393,283v50,-30,93,-68,144,-96c570,169,601,143,638,135,676,108,724,96,768,82,818,66,867,47,916,29,965,11,1024,7,1075,v86,4,164,11,249,24c1347,28,1379,36,1401,43v14,5,43,15,43,15c1452,66,1465,69,1473,77v4,4,2,10,5,14c1488,107,1502,120,1512,135v6,9,19,28,19,28c1537,188,1551,209,1564,231v6,30,16,74,34,100c1617,442,1644,552,1660,663v9,62,11,139,39,196c1707,876,1720,890,1728,907v19,39,32,81,48,120c1783,1044,1785,1063,1790,1080v3,10,10,29,10,29c1805,1154,1814,1198,1819,1243v-5,75,-11,222,-58,288c1747,1573,1704,1639,1660,1651v-91,72,-277,88,-388,101c1237,1756,1201,1756,1166,1762v-10,2,-19,4,-29,5c1108,1770,1051,1776,1051,1776v-82,27,-184,32,-269,39c721,1813,661,1812,600,1810,497,1806,428,1772,360,1699v-8,-21,-26,-29,-44,-43c308,1629,315,1644,283,1613v-5,-5,-15,-14,-15,-14c262,1578,252,1567,235,1555v-8,-21,-22,-38,-34,-57c171,1453,140,1408,110,1363v-5,-8,-4,-20,-10,-28c80,1306,72,1272,52,1243v-7,-26,-23,-64,-38,-86c7,1124,,1096,,1061xe" filled="f" fillcolor="#bbe0e3" strokecolor="#7fff7f" strokeweight="3.75pt">
                        <v:path arrowok="t" o:connecttype="custom" o:connectlocs="0,616760;19185,530146;41858,443532;113947,301695;125574,284837;164526,234264;203477,192410;228476,164508;312192,108703;370909,78476;446487,47667;532528,16858;624965,0;769724,13951;814489,24996;839488,33715;856347,44760;859254,52898;879021,78476;890067,94752;909251,134280;929018,192410;965062,385402;987735,499337;1004595,527239;1032500,596995;1040639,627804;1046453,644662;1057499,722556;1023780,889971;965062,959727;739494,1018438;677869,1024251;661010,1027158;611012,1032389;454626,1055060;348818,1052153;209291,987629;183711,962633;164526,937637;155805,929499;136620,903922;116854,870788;63950,792312;58136,776036;30231,722556;8139,672564;0,616760" o:connectangles="0,0,0,0,0,0,0,0,0,0,0,0,0,0,0,0,0,0,0,0,0,0,0,0,0,0,0,0,0,0,0,0,0,0,0,0,0,0,0,0,0,0,0,0,0,0,0,0"/>
                      </v:shape>
                      <w10:wrap type="tight"/>
                    </v:group>
                  </w:pict>
                </mc:Fallback>
              </mc:AlternateContent>
            </w:r>
          </w:p>
        </w:tc>
      </w:tr>
    </w:tbl>
    <w:p w:rsidR="00ED5189" w:rsidRDefault="00ED5189" w:rsidP="00E6719E">
      <w:pPr>
        <w:pStyle w:val="Caption"/>
        <w:spacing w:before="80" w:after="0"/>
      </w:pPr>
      <w:bookmarkStart w:id="17" w:name="_Ref62098586"/>
      <w:r>
        <w:t xml:space="preserve">Figure </w:t>
      </w:r>
      <w:fldSimple w:instr=" SEQ Figure \* ARABIC ">
        <w:r w:rsidR="00020BDF">
          <w:rPr>
            <w:noProof/>
          </w:rPr>
          <w:t>4</w:t>
        </w:r>
      </w:fldSimple>
      <w:bookmarkEnd w:id="17"/>
      <w:r>
        <w:t>. A kink vertex (red, right) is required since a direct segment along</w:t>
      </w:r>
      <w:r w:rsidR="00D84778">
        <w:t xml:space="preserve"> </w:t>
      </w:r>
      <m:oMath>
        <m:acc>
          <m:accPr>
            <m:chr m:val="̃"/>
            <m:ctrlPr>
              <w:rPr>
                <w:rFonts w:ascii="Cambria Math" w:hAnsi="Cambria Math"/>
                <w:i/>
              </w:rPr>
            </m:ctrlPr>
          </m:accPr>
          <m:e>
            <m:r>
              <w:rPr>
                <w:rFonts w:ascii="Cambria Math" w:hAnsi="Cambria Math"/>
              </w:rPr>
              <m:t>v</m:t>
            </m:r>
          </m:e>
        </m:acc>
        <m:acc>
          <m:accPr>
            <m:chr m:val="̃"/>
            <m:ctrlPr>
              <w:rPr>
                <w:rFonts w:ascii="Cambria Math" w:hAnsi="Cambria Math"/>
                <w:i/>
              </w:rPr>
            </m:ctrlPr>
          </m:accPr>
          <m:e>
            <m:r>
              <w:rPr>
                <w:rFonts w:ascii="Cambria Math" w:hAnsi="Cambria Math"/>
              </w:rPr>
              <m:t>w</m:t>
            </m:r>
          </m:e>
        </m:acc>
      </m:oMath>
      <w:r>
        <w:t xml:space="preserve"> (dotted) goes on the wrong side of</w:t>
      </w:r>
      <w:r w:rsidR="00D84778">
        <w:t xml:space="preserve"> </w:t>
      </w:r>
      <m:oMath>
        <m:acc>
          <m:accPr>
            <m:chr m:val="̃"/>
            <m:ctrlPr>
              <w:rPr>
                <w:rFonts w:ascii="Cambria Math" w:hAnsi="Cambria Math"/>
                <w:i/>
              </w:rPr>
            </m:ctrlPr>
          </m:accPr>
          <m:e>
            <m:r>
              <w:rPr>
                <w:rFonts w:ascii="Cambria Math" w:hAnsi="Cambria Math"/>
              </w:rPr>
              <m:t>u</m:t>
            </m:r>
          </m:e>
        </m:acc>
      </m:oMath>
      <w:r>
        <w:t>.</w:t>
      </w:r>
    </w:p>
    <w:p w:rsidR="00FC1A4D" w:rsidRDefault="00170B5B" w:rsidP="00BD4EA6">
      <w:pPr>
        <w:pStyle w:val="BodyText"/>
      </w:pPr>
      <w:r>
        <w:rPr>
          <w:b/>
        </w:rPr>
        <w:t>Kink vertices</w:t>
      </w:r>
      <w:r w:rsidR="00FC1A4D" w:rsidRPr="00FC1A4D">
        <w:rPr>
          <w:b/>
        </w:rPr>
        <w:t>.</w:t>
      </w:r>
      <w:r w:rsidR="00FC1A4D">
        <w:t xml:space="preserve"> </w:t>
      </w:r>
      <w:r w:rsidR="00932CFA">
        <w:t xml:space="preserve"> </w:t>
      </w:r>
      <w:r w:rsidR="00E47DD5">
        <w:t xml:space="preserve">Just </w:t>
      </w:r>
      <w:r w:rsidR="00E11A41">
        <w:t>as Steiner vertices are sometimes necessary to create a valid bijection, in rare cases</w:t>
      </w:r>
      <w:r w:rsidR="004C4D72">
        <w:t xml:space="preserve"> </w:t>
      </w:r>
      <w:r w:rsidR="00FC1A4D">
        <w:t>we need to “kink”</w:t>
      </w:r>
      <w:r>
        <w:t xml:space="preserve"> the image</w:t>
      </w:r>
      <w:r w:rsidR="00FC1A4D">
        <w:t xml:space="preserve"> of</w:t>
      </w:r>
      <w:r>
        <w:t xml:space="preserve"> an</w:t>
      </w:r>
      <w:r w:rsidR="00FC1A4D">
        <w:t xml:space="preserve"> edge of</w:t>
      </w:r>
      <w:r w:rsidR="00D84778">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FC1A4D">
        <w:t xml:space="preserve"> on</w:t>
      </w:r>
      <w:r w:rsidR="00D84778">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FC1A4D">
        <w:t xml:space="preserve">, by breaking </w:t>
      </w:r>
      <w:r>
        <w:t>it</w:t>
      </w:r>
      <w:r w:rsidR="00FC1A4D">
        <w:t xml:space="preserve"> at points other than intersections with edges of</w:t>
      </w:r>
      <w:r w:rsidR="00315E17">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FC1A4D">
        <w:t xml:space="preserve">. </w:t>
      </w:r>
      <w:r w:rsidR="003A59AF">
        <w:t xml:space="preserve"> </w:t>
      </w:r>
      <w:r w:rsidR="00771B00">
        <w:t>After optimizing the 2D location</w:t>
      </w:r>
      <w:r w:rsidR="00315E17">
        <w:t xml:space="preserve"> </w:t>
      </w:r>
      <m:oMath>
        <m:acc>
          <m:accPr>
            <m:ctrlPr>
              <w:rPr>
                <w:rFonts w:ascii="Cambria Math" w:hAnsi="Cambria Math"/>
                <w:i/>
              </w:rPr>
            </m:ctrlPr>
          </m:accPr>
          <m:e>
            <m:r>
              <w:rPr>
                <w:rFonts w:ascii="Cambria Math" w:hAnsi="Cambria Math"/>
              </w:rPr>
              <m:t>v</m:t>
            </m:r>
          </m:e>
        </m:acc>
      </m:oMath>
      <w:r w:rsidR="00771B00">
        <w:t xml:space="preserve"> of a vertex, we</w:t>
      </w:r>
      <w:r w:rsidR="00DC152A">
        <w:t xml:space="preserve"> </w:t>
      </w:r>
      <w:r w:rsidR="00E47DD5">
        <w:t>must</w:t>
      </w:r>
      <w:r w:rsidR="00771B00">
        <w:t xml:space="preserve"> map its incident edges back to</w:t>
      </w:r>
      <w:r w:rsidR="00315E17">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DC152A">
        <w:t xml:space="preserve">. </w:t>
      </w:r>
      <w:r w:rsidR="003A59AF">
        <w:t xml:space="preserve"> </w:t>
      </w:r>
      <w:r w:rsidR="00DC152A">
        <w:t>We map an edge</w:t>
      </w:r>
      <w:r w:rsidR="00315E17">
        <w:t xml:space="preserve"> </w:t>
      </w:r>
      <m:oMath>
        <m:acc>
          <m:accPr>
            <m:ctrlPr>
              <w:rPr>
                <w:rFonts w:ascii="Cambria Math" w:hAnsi="Cambria Math"/>
                <w:i/>
              </w:rPr>
            </m:ctrlPr>
          </m:accPr>
          <m:e>
            <m:r>
              <w:rPr>
                <w:rFonts w:ascii="Cambria Math" w:hAnsi="Cambria Math"/>
              </w:rPr>
              <m:t>v</m:t>
            </m:r>
          </m:e>
        </m:acc>
        <m:acc>
          <m:accPr>
            <m:ctrlPr>
              <w:rPr>
                <w:rFonts w:ascii="Cambria Math" w:hAnsi="Cambria Math"/>
                <w:i/>
              </w:rPr>
            </m:ctrlPr>
          </m:accPr>
          <m:e>
            <m:r>
              <w:rPr>
                <w:rFonts w:ascii="Cambria Math" w:hAnsi="Cambria Math"/>
              </w:rPr>
              <m:t>w</m:t>
            </m:r>
          </m:e>
        </m:acc>
      </m:oMath>
      <w:r w:rsidR="00DC152A">
        <w:t xml:space="preserve"> to a path</w:t>
      </w:r>
      <w:r w:rsidR="00315E17">
        <w:t xml:space="preserve"> </w:t>
      </w:r>
      <m:oMath>
        <m:acc>
          <m:accPr>
            <m:chr m:val="̃"/>
            <m:ctrlPr>
              <w:rPr>
                <w:rFonts w:ascii="Cambria Math" w:hAnsi="Cambria Math"/>
                <w:i/>
              </w:rPr>
            </m:ctrlPr>
          </m:accPr>
          <m:e>
            <m:r>
              <w:rPr>
                <w:rFonts w:ascii="Cambria Math" w:hAnsi="Cambria Math"/>
              </w:rPr>
              <m:t>v</m:t>
            </m:r>
          </m:e>
        </m:acc>
        <m:acc>
          <m:accPr>
            <m:chr m:val="̃"/>
            <m:ctrlPr>
              <w:rPr>
                <w:rFonts w:ascii="Cambria Math" w:hAnsi="Cambria Math"/>
                <w:i/>
              </w:rPr>
            </m:ctrlPr>
          </m:accPr>
          <m:e>
            <m:r>
              <w:rPr>
                <w:rFonts w:ascii="Cambria Math" w:hAnsi="Cambria Math"/>
              </w:rPr>
              <m:t>w</m:t>
            </m:r>
          </m:e>
        </m:acc>
      </m:oMath>
      <w:r w:rsidR="00DC152A">
        <w:t xml:space="preserve"> </w:t>
      </w:r>
      <w:r w:rsidR="00771B00">
        <w:t xml:space="preserve">by finding </w:t>
      </w:r>
      <w:r w:rsidR="00DC152A">
        <w:t>its</w:t>
      </w:r>
      <w:r w:rsidR="00771B00">
        <w:t xml:space="preserve"> intersections with pieces of</w:t>
      </w:r>
      <w:r w:rsidR="00315E17">
        <w:t xml:space="preserve"> </w:t>
      </w:r>
      <m:oMath>
        <m:r>
          <m:rPr>
            <m:scr m:val="script"/>
          </m:rPr>
          <w:rPr>
            <w:rFonts w:ascii="Cambria Math" w:hAnsi="Cambria Math"/>
          </w:rPr>
          <m:t>N</m:t>
        </m:r>
        <m:d>
          <m:dPr>
            <m:ctrlPr>
              <w:rPr>
                <w:rFonts w:ascii="Cambria Math" w:hAnsi="Cambria Math"/>
                <w:i/>
              </w:rPr>
            </m:ctrlPr>
          </m:dPr>
          <m:e>
            <m:acc>
              <m:accPr>
                <m:ctrlPr>
                  <w:rPr>
                    <w:rFonts w:ascii="Cambria Math" w:hAnsi="Cambria Math"/>
                    <w:i/>
                  </w:rPr>
                </m:ctrlPr>
              </m:accPr>
              <m:e>
                <m:r>
                  <w:rPr>
                    <w:rFonts w:ascii="Cambria Math" w:hAnsi="Cambria Math"/>
                  </w:rPr>
                  <m:t>v</m:t>
                </m:r>
              </m:e>
            </m:acc>
          </m:e>
        </m:d>
      </m:oMath>
      <w:r w:rsidR="00FD4FBF">
        <w:t xml:space="preserve"> in 2D</w:t>
      </w:r>
      <w:r w:rsidR="00771B00" w:rsidRPr="002914E1">
        <w:t>, and mapping th</w:t>
      </w:r>
      <w:r w:rsidR="00771B00">
        <w:t>e</w:t>
      </w:r>
      <w:r w:rsidR="00E11A41">
        <w:t>se</w:t>
      </w:r>
      <w:r w:rsidR="00771B00">
        <w:t xml:space="preserve"> intersection points to</w:t>
      </w:r>
      <w:r w:rsidR="00315E17">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771B00">
        <w:t xml:space="preserve"> using the split ratios on their supporting segments. </w:t>
      </w:r>
      <w:r w:rsidR="003A59AF">
        <w:t xml:space="preserve"> </w:t>
      </w:r>
      <w:r w:rsidR="00FD4FBF">
        <w:t>Since</w:t>
      </w:r>
      <w:r w:rsidR="00771B00">
        <w:t xml:space="preserve"> the piece</w:t>
      </w:r>
      <w:r w:rsidR="00FD4FBF">
        <w:t>s</w:t>
      </w:r>
      <w:r w:rsidR="00771B00">
        <w:t xml:space="preserve"> of</w:t>
      </w:r>
      <w:r w:rsidR="00315E17">
        <w:t xml:space="preserve"> </w:t>
      </w:r>
      <m:oMath>
        <m:r>
          <m:rPr>
            <m:scr m:val="script"/>
          </m:rP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e>
        </m:d>
      </m:oMath>
      <w:r w:rsidR="00771B00">
        <w:t xml:space="preserve"> on</w:t>
      </w:r>
      <w:r w:rsidR="00315E17">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771B00">
        <w:t xml:space="preserve"> may have concave vertices, the straight-line segment between the two mapped intersection points may not be contained inside the piece</w:t>
      </w:r>
      <w:r w:rsidR="00ED5189">
        <w:t xml:space="preserve"> (</w:t>
      </w:r>
      <w:r w:rsidR="00ED5189">
        <w:fldChar w:fldCharType="begin"/>
      </w:r>
      <w:r w:rsidR="00ED5189">
        <w:instrText xml:space="preserve"> REF _Ref62098586 \h </w:instrText>
      </w:r>
      <w:r w:rsidR="00ED5189">
        <w:fldChar w:fldCharType="separate"/>
      </w:r>
      <w:r w:rsidR="00020BDF">
        <w:t xml:space="preserve">Figure </w:t>
      </w:r>
      <w:r w:rsidR="00020BDF">
        <w:rPr>
          <w:noProof/>
        </w:rPr>
        <w:t>4</w:t>
      </w:r>
      <w:r w:rsidR="00ED5189">
        <w:fldChar w:fldCharType="end"/>
      </w:r>
      <w:r w:rsidR="00ED5189">
        <w:t>)</w:t>
      </w:r>
      <w:r w:rsidR="00771B00">
        <w:t>.</w:t>
      </w:r>
      <w:r>
        <w:t xml:space="preserve"> In these rare</w:t>
      </w:r>
      <w:r w:rsidR="00FC1A4D">
        <w:t xml:space="preserve"> case</w:t>
      </w:r>
      <w:r>
        <w:t>s</w:t>
      </w:r>
      <w:r w:rsidR="00FC1A4D">
        <w:t xml:space="preserve">, we use the CDT diagonals of the concave piece to support additional </w:t>
      </w:r>
      <w:smartTag w:uri="urn:schemas-microsoft-com:office:smarttags" w:element="City">
        <w:smartTag w:uri="urn:schemas-microsoft-com:office:smarttags" w:element="place">
          <w:r w:rsidR="00FC1A4D">
            <w:t>brea</w:t>
          </w:r>
        </w:smartTag>
      </w:smartTag>
      <w:r w:rsidR="00FC1A4D">
        <w:t>k points in the path</w:t>
      </w:r>
      <w:r w:rsidR="00C76077">
        <w:t xml:space="preserve"> </w:t>
      </w:r>
      <m:oMath>
        <m:acc>
          <m:accPr>
            <m:chr m:val="̃"/>
            <m:ctrlPr>
              <w:rPr>
                <w:rFonts w:ascii="Cambria Math" w:hAnsi="Cambria Math"/>
                <w:i/>
              </w:rPr>
            </m:ctrlPr>
          </m:accPr>
          <m:e>
            <m:r>
              <w:rPr>
                <w:rFonts w:ascii="Cambria Math" w:hAnsi="Cambria Math"/>
              </w:rPr>
              <m:t>v</m:t>
            </m:r>
          </m:e>
        </m:acc>
        <m:acc>
          <m:accPr>
            <m:chr m:val="̃"/>
            <m:ctrlPr>
              <w:rPr>
                <w:rFonts w:ascii="Cambria Math" w:hAnsi="Cambria Math"/>
                <w:i/>
              </w:rPr>
            </m:ctrlPr>
          </m:accPr>
          <m:e>
            <m:r>
              <w:rPr>
                <w:rFonts w:ascii="Cambria Math" w:hAnsi="Cambria Math"/>
              </w:rPr>
              <m:t>w</m:t>
            </m:r>
          </m:e>
        </m:acc>
      </m:oMath>
      <w:r w:rsidR="00FC1A4D">
        <w:t>. These kinks are represented as temporary vertices of</w:t>
      </w:r>
      <w:r w:rsidR="00C76077">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FC1A4D">
        <w:t xml:space="preserve"> with valence 2, and </w:t>
      </w:r>
      <w:r w:rsidR="000D17EA">
        <w:t>are</w:t>
      </w:r>
      <w:r w:rsidR="00FC1A4D">
        <w:t xml:space="preserve"> removed when next optimizing</w:t>
      </w:r>
      <w:r w:rsidR="00C76077">
        <w:t xml:space="preserve"> </w:t>
      </w:r>
      <m:oMath>
        <m:acc>
          <m:accPr>
            <m:chr m:val="̃"/>
            <m:ctrlPr>
              <w:rPr>
                <w:rFonts w:ascii="Cambria Math" w:hAnsi="Cambria Math"/>
                <w:i/>
              </w:rPr>
            </m:ctrlPr>
          </m:accPr>
          <m:e>
            <m:r>
              <w:rPr>
                <w:rFonts w:ascii="Cambria Math" w:hAnsi="Cambria Math"/>
              </w:rPr>
              <m:t>v</m:t>
            </m:r>
          </m:e>
        </m:acc>
      </m:oMath>
      <w:r w:rsidR="00FC1A4D">
        <w:t xml:space="preserve"> or</w:t>
      </w:r>
      <w:r w:rsidR="00C76077">
        <w:t xml:space="preserve"> </w:t>
      </w:r>
      <m:oMath>
        <m:acc>
          <m:accPr>
            <m:chr m:val="̃"/>
            <m:ctrlPr>
              <w:rPr>
                <w:rFonts w:ascii="Cambria Math" w:hAnsi="Cambria Math"/>
                <w:i/>
              </w:rPr>
            </m:ctrlPr>
          </m:accPr>
          <m:e>
            <m:r>
              <w:rPr>
                <w:rFonts w:ascii="Cambria Math" w:hAnsi="Cambria Math"/>
              </w:rPr>
              <m:t>w</m:t>
            </m:r>
          </m:e>
        </m:acc>
      </m:oMath>
      <w:r w:rsidR="005A3DBA">
        <w:t>.</w:t>
      </w:r>
      <w:r w:rsidR="00FC1A4D">
        <w:t xml:space="preserve"> </w:t>
      </w:r>
      <w:r w:rsidR="005A3DBA">
        <w:t xml:space="preserve"> </w:t>
      </w:r>
      <w:r w:rsidR="00FC1A4D">
        <w:t>(</w:t>
      </w:r>
      <w:r w:rsidR="005A3DBA">
        <w:t>W</w:t>
      </w:r>
      <w:r w:rsidR="00FC1A4D">
        <w:t>hen swapping</w:t>
      </w:r>
      <w:r w:rsidR="00C76077">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FC1A4D">
        <w:t xml:space="preserve"> and</w:t>
      </w:r>
      <w:r w:rsidR="00C76077">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FC1A4D">
        <w:t>, one of th</w:t>
      </w:r>
      <w:proofErr w:type="spellStart"/>
      <w:r w:rsidR="00FC1A4D">
        <w:t>ese</w:t>
      </w:r>
      <w:proofErr w:type="spellEnd"/>
      <w:r w:rsidR="00FC1A4D">
        <w:t xml:space="preserve"> optimizations </w:t>
      </w:r>
      <w:r w:rsidR="000D17EA">
        <w:t>is</w:t>
      </w:r>
      <w:r w:rsidR="00FC1A4D">
        <w:t xml:space="preserve"> forced, in order to remove the kin</w:t>
      </w:r>
      <w:r>
        <w:t>k</w:t>
      </w:r>
      <w:r w:rsidR="00FC1A4D">
        <w:t>s).</w:t>
      </w:r>
    </w:p>
    <w:p w:rsidR="00817653" w:rsidRDefault="005A3DBA" w:rsidP="00817653">
      <w:pPr>
        <w:pStyle w:val="Heading2"/>
      </w:pPr>
      <w:bookmarkStart w:id="18" w:name="_Ref59533034"/>
      <w:r>
        <w:t>D</w:t>
      </w:r>
      <w:r w:rsidR="00C2270E" w:rsidRPr="00817653">
        <w:t>istortion metric</w:t>
      </w:r>
      <w:bookmarkEnd w:id="18"/>
    </w:p>
    <w:p w:rsidR="003F5C77" w:rsidRPr="003F5C77" w:rsidRDefault="003F5C77" w:rsidP="003F5C77">
      <w:pPr>
        <w:pStyle w:val="BodyText"/>
      </w:pPr>
      <w:r>
        <w:t>Many parametrization distortion measures have been proposed, including angle-preservation (conformal map) [Eck et al 1995</w:t>
      </w:r>
      <w:r w:rsidR="00D50996">
        <w:t>;</w:t>
      </w:r>
      <w:r>
        <w:t xml:space="preserve"> Hormann </w:t>
      </w:r>
      <w:r w:rsidR="0079028E">
        <w:t>et a</w:t>
      </w:r>
      <w:r w:rsidR="00BF1841">
        <w:t>l 1999a</w:t>
      </w:r>
      <w:r w:rsidR="0079028E">
        <w:t>;</w:t>
      </w:r>
      <w:r>
        <w:t xml:space="preserve"> Levy et al 2002</w:t>
      </w:r>
      <w:r w:rsidR="0079028E">
        <w:t>;</w:t>
      </w:r>
      <w:r>
        <w:t xml:space="preserve"> Desbrun et al 2002], area-preservation (authalic map)</w:t>
      </w:r>
      <w:r w:rsidRPr="00884270">
        <w:t xml:space="preserve"> </w:t>
      </w:r>
      <w:r>
        <w:t>[Desbrun et al 2002], and stretch minimization [Sander et al 2001].  Often, these metrics can be expressed in terms of the singular values</w:t>
      </w:r>
      <w:r w:rsidR="00B14D77">
        <w:t xml:space="preserve"> </w:t>
      </w:r>
      <m:oMath>
        <m:r>
          <m:rPr>
            <m:sty m:val="p"/>
          </m:rPr>
          <w:rPr>
            <w:rFonts w:ascii="Cambria Math" w:hAnsi="Cambria Math"/>
          </w:rPr>
          <m:t>Γ</m:t>
        </m:r>
        <m:r>
          <w:rPr>
            <w:rFonts w:ascii="Cambria Math" w:hAnsi="Cambria Math"/>
          </w:rPr>
          <m:t>,γ</m:t>
        </m:r>
      </m:oMath>
      <w:r w:rsidR="00C76077">
        <w:t xml:space="preserve"> </w:t>
      </w:r>
      <w:r w:rsidR="00B14D77">
        <w:t xml:space="preserve">of the map </w:t>
      </w:r>
      <w:r>
        <w:t>Ja</w:t>
      </w:r>
      <w:r w:rsidR="00B14D77">
        <w:softHyphen/>
      </w:r>
      <w:r>
        <w:t>cobian </w:t>
      </w:r>
      <m:oMath>
        <m:r>
          <w:rPr>
            <w:rFonts w:ascii="Cambria Math" w:hAnsi="Cambria Math"/>
          </w:rPr>
          <m:t>J</m:t>
        </m:r>
      </m:oMath>
      <w:r>
        <w:t xml:space="preserve"> (i.e.</w:t>
      </w:r>
      <w:r w:rsidR="00C76077">
        <w:t xml:space="preserve"> </w:t>
      </w:r>
      <m:oMath>
        <m:sSup>
          <m:sSupPr>
            <m:ctrlPr>
              <w:rPr>
                <w:rFonts w:ascii="Cambria Math" w:hAnsi="Cambria Math"/>
                <w:i/>
              </w:rPr>
            </m:ctrlPr>
          </m:sSupPr>
          <m:e>
            <m:r>
              <m:rPr>
                <m:sty m:val="p"/>
              </m:rPr>
              <w:rPr>
                <w:rFonts w:ascii="Cambria Math" w:hAnsi="Cambria Math"/>
              </w:rPr>
              <m:t>Γ</m:t>
            </m:r>
            <m:ctrlPr>
              <w:rPr>
                <w:rFonts w:ascii="Cambria Math" w:hAnsi="Cambria Math"/>
              </w:rPr>
            </m:ctrlPr>
          </m:e>
          <m:sup>
            <m:r>
              <w:rPr>
                <w:rFonts w:ascii="Cambria Math" w:hAnsi="Cambria Math"/>
              </w:rPr>
              <m:t>2</m:t>
            </m:r>
          </m:sup>
        </m:sSup>
      </m:oMath>
      <w:r w:rsidRPr="00E20C19">
        <w:t xml:space="preserve"> </w:t>
      </w:r>
      <w:r>
        <w:t>and</w:t>
      </w:r>
      <w:r w:rsidR="00C76077">
        <w:t xml:space="preserve"> </w:t>
      </w:r>
      <m:oMath>
        <m:sSup>
          <m:sSupPr>
            <m:ctrlPr>
              <w:rPr>
                <w:rFonts w:ascii="Cambria Math" w:hAnsi="Cambria Math"/>
                <w:i/>
              </w:rPr>
            </m:ctrlPr>
          </m:sSupPr>
          <m:e>
            <m:r>
              <w:rPr>
                <w:rFonts w:ascii="Cambria Math" w:hAnsi="Cambria Math"/>
              </w:rPr>
              <m:t>γ</m:t>
            </m:r>
          </m:e>
          <m:sup>
            <m:r>
              <w:rPr>
                <w:rFonts w:ascii="Cambria Math" w:hAnsi="Cambria Math"/>
              </w:rPr>
              <m:t>2</m:t>
            </m:r>
          </m:sup>
        </m:sSup>
      </m:oMath>
      <w:r w:rsidRPr="008D6775">
        <w:t xml:space="preserve"> </w:t>
      </w:r>
      <w:r>
        <w:t>are eigenvalues of the metric tensor</w:t>
      </w:r>
      <w:r w:rsidR="00C76077">
        <w:t xml:space="preserve"> </w:t>
      </w:r>
      <m:oMath>
        <m:sSup>
          <m:sSupPr>
            <m:ctrlPr>
              <w:rPr>
                <w:rFonts w:ascii="Cambria Math" w:hAnsi="Cambria Math"/>
                <w:i/>
              </w:rPr>
            </m:ctrlPr>
          </m:sSupPr>
          <m:e>
            <m:r>
              <w:rPr>
                <w:rFonts w:ascii="Cambria Math" w:hAnsi="Cambria Math"/>
              </w:rPr>
              <m:t>J</m:t>
            </m:r>
          </m:e>
          <m:sup>
            <m:r>
              <w:rPr>
                <w:rFonts w:ascii="Cambria Math" w:hAnsi="Cambria Math"/>
              </w:rPr>
              <m:t>T</m:t>
            </m:r>
          </m:sup>
        </m:sSup>
        <m:r>
          <w:rPr>
            <w:rFonts w:ascii="Cambria Math" w:hAnsi="Cambria Math"/>
          </w:rPr>
          <m:t>J</m:t>
        </m:r>
      </m:oMath>
      <w:r>
        <w:t>)</w:t>
      </w:r>
      <w:r w:rsidR="00BF47B7">
        <w:t>.</w:t>
      </w:r>
    </w:p>
    <w:p w:rsidR="00BF47B7" w:rsidRDefault="003A1B78" w:rsidP="005A3DBA">
      <w:pPr>
        <w:pStyle w:val="BodyText"/>
      </w:pPr>
      <w:r>
        <w:t>Most p</w:t>
      </w:r>
      <w:r w:rsidR="005A3DBA">
        <w:t xml:space="preserve">revious </w:t>
      </w:r>
      <w:r w:rsidR="00BF47B7">
        <w:t xml:space="preserve">distortion </w:t>
      </w:r>
      <w:r w:rsidR="005A3DBA">
        <w:t>metrics ar</w:t>
      </w:r>
      <w:r>
        <w:t>e a</w:t>
      </w:r>
      <w:r w:rsidR="005A3DBA">
        <w:t>symmetric, in the sense that optimizing</w:t>
      </w:r>
      <w:r w:rsidR="00C76077">
        <w:t xml:space="preserve"> </w:t>
      </w:r>
      <m:oMath>
        <m:r>
          <w:rPr>
            <w:rFonts w:ascii="Cambria Math" w:hAnsi="Cambria Math"/>
          </w:rPr>
          <m:t>ϕ</m:t>
        </m:r>
      </m:oMath>
      <w:r w:rsidR="005A3DBA">
        <w:t xml:space="preserve"> and</w:t>
      </w:r>
      <w:r w:rsidR="002A497B">
        <w:t xml:space="preserve"> </w:t>
      </w:r>
      <w:proofErr w:type="spellStart"/>
      <w:r w:rsidR="002A497B">
        <w:t>optimizing</w:t>
      </w:r>
      <w:proofErr w:type="spellEnd"/>
      <w:r w:rsidR="00C76077">
        <w:t xml:space="preserve"> </w:t>
      </w:r>
      <m:oMath>
        <m:sSup>
          <m:sSupPr>
            <m:ctrlPr>
              <w:rPr>
                <w:rFonts w:ascii="Cambria Math" w:hAnsi="Cambria Math"/>
                <w:i/>
              </w:rPr>
            </m:ctrlPr>
          </m:sSupPr>
          <m:e>
            <m:r>
              <w:rPr>
                <w:rFonts w:ascii="Cambria Math" w:hAnsi="Cambria Math"/>
              </w:rPr>
              <m:t>ϕ</m:t>
            </m:r>
          </m:e>
          <m:sup>
            <m:r>
              <w:rPr>
                <w:rFonts w:ascii="Cambria Math" w:hAnsi="Cambria Math"/>
              </w:rPr>
              <m:t>-1</m:t>
            </m:r>
          </m:sup>
        </m:sSup>
      </m:oMath>
      <w:r>
        <w:t xml:space="preserve"> would not result in the same map.  Two exceptions are the </w:t>
      </w:r>
      <m:oMath>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m:rPr>
                    <m:sty m:val="p"/>
                  </m:rPr>
                  <w:rPr>
                    <w:rFonts w:ascii="Cambria Math" w:hAnsi="Cambria Math"/>
                  </w:rPr>
                  <m:t>Γ</m:t>
                </m:r>
              </m:num>
              <m:den>
                <m:r>
                  <w:rPr>
                    <w:rFonts w:ascii="Cambria Math" w:hAnsi="Cambria Math"/>
                  </w:rPr>
                  <m:t>γ</m:t>
                </m:r>
              </m:den>
            </m:f>
          </m:e>
        </m:box>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γ</m:t>
                </m:r>
              </m:num>
              <m:den>
                <m:r>
                  <m:rPr>
                    <m:sty m:val="p"/>
                  </m:rPr>
                  <w:rPr>
                    <w:rFonts w:ascii="Cambria Math" w:hAnsi="Cambria Math"/>
                  </w:rPr>
                  <m:t>Γ</m:t>
                </m:r>
              </m:den>
            </m:f>
          </m:e>
        </m:box>
        <m:r>
          <w:rPr>
            <w:rFonts w:ascii="Cambria Math" w:hAnsi="Cambria Math"/>
          </w:rPr>
          <m:t>)</m:t>
        </m:r>
      </m:oMath>
      <w:r w:rsidR="000C12DD">
        <w:t xml:space="preserve"> </w:t>
      </w:r>
      <w:r w:rsidR="00BF1841">
        <w:t>metric of Hormann et al [1999a</w:t>
      </w:r>
      <w:r>
        <w:t>]</w:t>
      </w:r>
      <w:r w:rsidR="000C12DD">
        <w:t xml:space="preserve"> and the</w:t>
      </w:r>
      <w:r w:rsidR="00C76077">
        <w:t xml:space="preserve"> </w:t>
      </w:r>
      <m:oMath>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phant>
                  <m:phantPr>
                    <m:zeroAsc m:val="1"/>
                    <m:zeroDesc m:val="1"/>
                    <m:ctrlPr>
                      <w:rPr>
                        <w:rFonts w:ascii="Cambria Math" w:hAnsi="Cambria Math"/>
                        <w:i/>
                      </w:rPr>
                    </m:ctrlPr>
                  </m:phantPr>
                  <m:e>
                    <m:box>
                      <m:boxPr>
                        <m:ctrlPr>
                          <w:rPr>
                            <w:rFonts w:ascii="Cambria Math" w:hAnsi="Cambria Math"/>
                            <w:i/>
                          </w:rPr>
                        </m:ctrlPr>
                      </m:boxPr>
                      <m:e>
                        <m:argPr>
                          <m:argSz m:val="-1"/>
                        </m:argPr>
                        <m:f>
                          <m:fPr>
                            <m:ctrlPr>
                              <w:rPr>
                                <w:rFonts w:ascii="Cambria Math" w:hAnsi="Cambria Math"/>
                                <w:i/>
                              </w:rPr>
                            </m:ctrlPr>
                          </m:fPr>
                          <m:num>
                            <m:r>
                              <m:rPr>
                                <m:sty m:val="p"/>
                              </m:rPr>
                              <w:rPr>
                                <w:rFonts w:ascii="Cambria Math" w:hAnsi="Cambria Math"/>
                              </w:rPr>
                              <m:t>1</m:t>
                            </m:r>
                          </m:num>
                          <m:den>
                            <m:r>
                              <w:rPr>
                                <w:rFonts w:ascii="Cambria Math" w:hAnsi="Cambria Math"/>
                              </w:rPr>
                              <m:t>γ</m:t>
                            </m:r>
                          </m:den>
                        </m:f>
                      </m:e>
                    </m:box>
                    <m:r>
                      <w:rPr>
                        <w:rFonts w:ascii="Cambria Math" w:hAnsi="Cambria Math"/>
                      </w:rPr>
                      <m:t>,</m:t>
                    </m:r>
                    <m:r>
                      <m:rPr>
                        <m:sty m:val="p"/>
                      </m:rPr>
                      <w:rPr>
                        <w:rFonts w:ascii="Cambria Math" w:hAnsi="Cambria Math"/>
                      </w:rPr>
                      <m:t>Γ</m:t>
                    </m:r>
                  </m:e>
                </m:phant>
              </m:e>
            </m:d>
          </m:e>
        </m:func>
      </m:oMath>
      <w:r w:rsidR="00BF47B7">
        <w:t xml:space="preserve"> metric of Sorkine et al [2002], which have the key property that they are invariant to the substit</w:t>
      </w:r>
      <w:r w:rsidR="00BF47B7">
        <w:t>u</w:t>
      </w:r>
      <w:r w:rsidR="00BF47B7">
        <w:t>tion</w:t>
      </w:r>
      <w:r w:rsidR="00C76077">
        <w:t xml:space="preserve"> </w:t>
      </w:r>
      <m:oMath>
        <m:d>
          <m:dPr>
            <m:ctrlPr>
              <w:rPr>
                <w:rFonts w:ascii="Cambria Math" w:hAnsi="Cambria Math"/>
                <w:i/>
              </w:rPr>
            </m:ctrlPr>
          </m:dPr>
          <m:e>
            <m:r>
              <m:rPr>
                <m:sty m:val="p"/>
              </m:rPr>
              <w:rPr>
                <w:rFonts w:ascii="Cambria Math" w:hAnsi="Cambria Math"/>
              </w:rPr>
              <m:t>Γ</m:t>
            </m:r>
            <m:r>
              <w:rPr>
                <w:rFonts w:ascii="Cambria Math" w:hAnsi="Cambria Math"/>
              </w:rPr>
              <m:t>,γ</m:t>
            </m:r>
          </m:e>
        </m:d>
        <m:r>
          <w:rPr>
            <w:rFonts w:ascii="Cambria Math" w:hAnsi="Cambria Math"/>
          </w:rPr>
          <m:t>↔</m:t>
        </m:r>
        <m:d>
          <m:dPr>
            <m:ctrlPr>
              <w:rPr>
                <w:rFonts w:ascii="Cambria Math" w:hAnsi="Cambria Math"/>
                <w:i/>
              </w:rPr>
            </m:ctrlPr>
          </m:dPr>
          <m:e>
            <m:r>
              <w:rPr>
                <w:rFonts w:ascii="Cambria Math" w:hAnsi="Cambria Math"/>
              </w:rPr>
              <m:t> </m:t>
            </m:r>
            <m:phant>
              <m:phantPr>
                <m:zeroAsc m:val="1"/>
                <m:zeroDesc m:val="1"/>
                <m:ctrlPr>
                  <w:rPr>
                    <w:rFonts w:ascii="Cambria Math" w:hAnsi="Cambria Math"/>
                    <w:i/>
                  </w:rPr>
                </m:ctrlPr>
              </m:phantPr>
              <m:e>
                <m:box>
                  <m:boxPr>
                    <m:ctrlPr>
                      <w:rPr>
                        <w:rFonts w:ascii="Cambria Math" w:hAnsi="Cambria Math"/>
                        <w:i/>
                      </w:rPr>
                    </m:ctrlPr>
                  </m:boxPr>
                  <m:e>
                    <m:argPr>
                      <m:argSz m:val="-1"/>
                    </m:argPr>
                    <m:f>
                      <m:fPr>
                        <m:ctrlPr>
                          <w:rPr>
                            <w:rFonts w:ascii="Cambria Math" w:hAnsi="Cambria Math"/>
                            <w:i/>
                          </w:rPr>
                        </m:ctrlPr>
                      </m:fPr>
                      <m:num>
                        <m:r>
                          <m:rPr>
                            <m:sty m:val="p"/>
                          </m:rPr>
                          <w:rPr>
                            <w:rFonts w:ascii="Cambria Math" w:hAnsi="Cambria Math"/>
                          </w:rPr>
                          <m:t>1</m:t>
                        </m:r>
                      </m:num>
                      <m:den>
                        <m:r>
                          <w:rPr>
                            <w:rFonts w:ascii="Cambria Math" w:hAnsi="Cambria Math"/>
                          </w:rPr>
                          <m:t>γ</m:t>
                        </m:r>
                      </m:den>
                    </m:f>
                  </m:e>
                </m:box>
                <m:r>
                  <w:rPr>
                    <w:rFonts w:ascii="Cambria Math" w:hAnsi="Cambria Math"/>
                  </w:rPr>
                  <m:t> , </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m:rPr>
                            <m:sty m:val="p"/>
                          </m:rPr>
                          <w:rPr>
                            <w:rFonts w:ascii="Cambria Math" w:hAnsi="Cambria Math"/>
                          </w:rPr>
                          <m:t>Γ</m:t>
                        </m:r>
                      </m:den>
                    </m:f>
                  </m:e>
                </m:box>
                <m:r>
                  <w:rPr>
                    <w:rFonts w:ascii="Cambria Math" w:hAnsi="Cambria Math"/>
                  </w:rPr>
                  <m:t> </m:t>
                </m:r>
              </m:e>
            </m:phant>
          </m:e>
        </m:d>
      </m:oMath>
      <w:r w:rsidR="00BF47B7">
        <w:t>.</w:t>
      </w:r>
    </w:p>
    <w:p w:rsidR="003D3B99" w:rsidRDefault="00BF47B7" w:rsidP="003D3B99">
      <w:pPr>
        <w:pStyle w:val="BodyText"/>
      </w:pPr>
      <w:r>
        <w:t>I</w:t>
      </w:r>
      <w:r w:rsidR="005A3DBA">
        <w:t xml:space="preserve">t is likely feasible to create symmetrized versions of </w:t>
      </w:r>
      <w:r w:rsidR="00CB71C6">
        <w:t>many</w:t>
      </w:r>
      <w:r w:rsidR="005A3DBA">
        <w:t xml:space="preserve"> prior metrics, including the popular discrete conformal map.</w:t>
      </w:r>
      <w:r w:rsidR="00E90653">
        <w:t xml:space="preserve">  </w:t>
      </w:r>
      <w:r>
        <w:t>W</w:t>
      </w:r>
      <w:r w:rsidR="005A3DBA">
        <w:t xml:space="preserve">e have chosen to </w:t>
      </w:r>
      <w:r w:rsidR="003D3B99">
        <w:t>symmetrize the</w:t>
      </w:r>
      <w:r w:rsidR="00C76077">
        <w:t xml:space="preserve">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3D3B99">
        <w:t xml:space="preserve"> </w:t>
      </w:r>
      <w:r w:rsidR="003D3B99" w:rsidRPr="00F578E3">
        <w:t>stretch</w:t>
      </w:r>
      <w:r w:rsidR="003D3B99">
        <w:t xml:space="preserve"> of Sander et al </w:t>
      </w:r>
      <w:r w:rsidR="006727C3">
        <w:t>[</w:t>
      </w:r>
      <w:r w:rsidR="003D3B99">
        <w:t>2001] b</w:t>
      </w:r>
      <w:r w:rsidR="003D3B99">
        <w:t>e</w:t>
      </w:r>
      <w:r w:rsidR="003D3B99">
        <w:t xml:space="preserve">cause it </w:t>
      </w:r>
      <w:r w:rsidR="00A100F9">
        <w:t xml:space="preserve">smoothly </w:t>
      </w:r>
      <w:r w:rsidR="003D3B99">
        <w:t>penalizes scale distortion</w:t>
      </w:r>
      <w:r w:rsidR="0088523A">
        <w:t>.</w:t>
      </w:r>
      <w:r w:rsidR="003D3B99">
        <w:t xml:space="preserve"> </w:t>
      </w:r>
      <w:r w:rsidR="003D3B99" w:rsidRPr="003D3B99">
        <w:t xml:space="preserve"> </w:t>
      </w:r>
      <w:r w:rsidR="003D3B99" w:rsidRPr="00F578E3">
        <w:t>We do this by summing direct and inverse</w:t>
      </w:r>
      <w:r w:rsidR="00C76077">
        <w:t xml:space="preserve">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3D3B99">
        <w:t xml:space="preserve"> </w:t>
      </w:r>
      <w:r w:rsidR="003D3B99" w:rsidRPr="00F578E3">
        <w:t>stretch</w:t>
      </w:r>
      <w:r w:rsidR="00FC3F5B">
        <w:t>:</w:t>
      </w:r>
    </w:p>
    <w:p w:rsidR="000C0F0F" w:rsidRDefault="002A6B05" w:rsidP="007F5E57">
      <w:pPr>
        <w:pStyle w:val="MathText"/>
        <w:spacing w:before="40" w:after="120" w:line="264" w:lineRule="auto"/>
        <w:jc w:val="center"/>
      </w:pPr>
      <m:oMathPara>
        <m:oMath>
          <m:sSup>
            <m:sSupPr>
              <m:ctrlPr>
                <w:rPr>
                  <w:rFonts w:ascii="Cambria Math" w:hAnsi="Cambria Math"/>
                  <w:i/>
                </w:rPr>
              </m:ctrlPr>
            </m:sSupPr>
            <m:e>
              <m:r>
                <w:rPr>
                  <w:rFonts w:ascii="Cambria Math" w:hAnsi="Cambria Math"/>
                </w:rPr>
                <m:t>L</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r>
            <m:rPr>
              <m:aln/>
            </m:rP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stretch</m:t>
              </m:r>
            </m:sub>
            <m:sup>
              <m:r>
                <w:rPr>
                  <w:rFonts w:ascii="Cambria Math" w:hAnsi="Cambria Math"/>
                </w:rPr>
                <m:t>2</m:t>
              </m:r>
            </m:sup>
          </m:sSub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stretch</m:t>
              </m:r>
            </m:sub>
            <m:sup>
              <m:r>
                <w:rPr>
                  <w:rFonts w:ascii="Cambria Math" w:hAnsi="Cambria Math"/>
                </w:rPr>
                <m:t>2</m:t>
              </m:r>
            </m:sup>
          </m:sSub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e>
              </m:d>
            </m:e>
            <m:sup>
              <m:r>
                <w:rPr>
                  <w:rFonts w:ascii="Cambria Math" w:hAnsi="Cambria Math"/>
                </w:rPr>
                <m:t>2</m:t>
              </m:r>
            </m:sup>
          </m:sSup>
          <m:r>
            <m:rPr>
              <m:sty m:val="p"/>
            </m:rPr>
            <w:rPr>
              <w:rFonts w:ascii="Cambria Math" w:hAnsi="Cambria Math"/>
            </w:rPr>
            <w:br/>
          </m:r>
        </m:oMath>
        <m:oMath>
          <m:r>
            <m:rPr>
              <m:aln/>
            </m:rPr>
            <w:rPr>
              <w:rFonts w:ascii="Cambria Math" w:hAnsi="Cambria Math"/>
            </w:rPr>
            <m:t>=</m:t>
          </m:r>
          <m:sSub>
            <m:sSubPr>
              <m:ctrlPr>
                <w:rPr>
                  <w:rFonts w:ascii="Cambria Math" w:hAnsi="Cambria Math"/>
                  <w:i/>
                </w:rPr>
              </m:ctrlPr>
            </m:sSubPr>
            <m:e>
              <m:r>
                <w:rPr>
                  <w:rFonts w:ascii="Cambria Math" w:hAnsi="Cambria Math"/>
                </w:rPr>
                <m:t>A</m:t>
              </m:r>
            </m:e>
            <m:sub>
              <m:acc>
                <m:accPr>
                  <m:chr m:val="̃"/>
                  <m:ctrlPr>
                    <w:rPr>
                      <w:rFonts w:ascii="Cambria Math" w:hAnsi="Cambria Math"/>
                      <w:i/>
                    </w:rPr>
                  </m:ctrlPr>
                </m:accPr>
                <m:e>
                  <m:r>
                    <w:rPr>
                      <w:rFonts w:ascii="Cambria Math" w:hAnsi="Cambria Math"/>
                    </w:rPr>
                    <m:t>T</m:t>
                  </m:r>
                </m:e>
              </m:acc>
            </m:sub>
          </m:sSub>
          <m:f>
            <m:fPr>
              <m:ctrlPr>
                <w:rPr>
                  <w:rFonts w:ascii="Cambria Math" w:hAnsi="Cambria Math"/>
                  <w:i/>
                </w:rPr>
              </m:ctrlPr>
            </m:fPr>
            <m:num>
              <m:sSub>
                <m:sSubPr>
                  <m:ctrlPr>
                    <w:rPr>
                      <w:rFonts w:ascii="Cambria Math" w:hAnsi="Cambria Math"/>
                      <w:i/>
                    </w:rPr>
                  </m:ctrlPr>
                </m:sSubPr>
                <m:e>
                  <m:r>
                    <w:rPr>
                      <w:rFonts w:ascii="Cambria Math" w:hAnsi="Cambria Math"/>
                    </w:rPr>
                    <m:t>A</m:t>
                  </m:r>
                </m:e>
                <m:sub>
                  <m:sSup>
                    <m:sSupPr>
                      <m:ctrlPr>
                        <w:rPr>
                          <w:rFonts w:ascii="Cambria Math" w:hAnsi="Cambria Math"/>
                          <w:i/>
                        </w:rPr>
                      </m:ctrlPr>
                    </m:sSupPr>
                    <m:e>
                      <m:r>
                        <w:rPr>
                          <w:rFonts w:ascii="Cambria Math" w:hAnsi="Cambria Math"/>
                        </w:rPr>
                        <m:t>M</m:t>
                      </m:r>
                    </m:e>
                    <m:sup>
                      <m:r>
                        <w:rPr>
                          <w:rFonts w:ascii="Cambria Math" w:hAnsi="Cambria Math"/>
                        </w:rPr>
                        <m:t>2</m:t>
                      </m:r>
                    </m:sup>
                  </m:sSup>
                </m:sub>
              </m:sSub>
              <m:r>
                <w:rPr>
                  <w:rFonts w:ascii="Cambria Math" w:hAnsi="Cambria Math"/>
                </w:rPr>
                <m:t xml:space="preserve"> </m:t>
              </m: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sSup>
                            <m:sSupPr>
                              <m:ctrlPr>
                                <w:rPr>
                                  <w:rFonts w:ascii="Cambria Math" w:hAnsi="Cambria Math"/>
                                  <w:i/>
                                </w:rPr>
                              </m:ctrlPr>
                            </m:sSupPr>
                            <m:e>
                              <m:r>
                                <w:rPr>
                                  <w:rFonts w:ascii="Cambria Math" w:hAnsi="Cambria Math"/>
                                </w:rPr>
                                <m:t>M</m:t>
                              </m:r>
                            </m:e>
                            <m:sup>
                              <m:r>
                                <w:rPr>
                                  <w:rFonts w:ascii="Cambria Math" w:hAnsi="Cambria Math"/>
                                </w:rPr>
                                <m:t>1</m:t>
                              </m:r>
                            </m:sup>
                          </m:sSup>
                        </m:sub>
                      </m:sSub>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γ</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m:rPr>
                          <m:sty m:val="p"/>
                        </m:rPr>
                        <w:rPr>
                          <w:rFonts w:ascii="Cambria Math" w:hAnsi="Cambria Math"/>
                        </w:rPr>
                        <m:t>Γ</m:t>
                      </m:r>
                      <m:ctrlPr>
                        <w:rPr>
                          <w:rFonts w:ascii="Cambria Math" w:hAnsi="Cambria Math"/>
                        </w:rPr>
                      </m:ctrlP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A</m:t>
                  </m:r>
                </m:e>
                <m:sub>
                  <m:sSup>
                    <m:sSupPr>
                      <m:ctrlPr>
                        <w:rPr>
                          <w:rFonts w:ascii="Cambria Math" w:hAnsi="Cambria Math"/>
                          <w:i/>
                        </w:rPr>
                      </m:ctrlPr>
                    </m:sSupPr>
                    <m:e>
                      <m:r>
                        <w:rPr>
                          <w:rFonts w:ascii="Cambria Math" w:hAnsi="Cambria Math"/>
                        </w:rPr>
                        <m:t>M</m:t>
                      </m:r>
                    </m:e>
                    <m:sup>
                      <m:r>
                        <w:rPr>
                          <w:rFonts w:ascii="Cambria Math" w:hAnsi="Cambria Math"/>
                        </w:rPr>
                        <m:t>1</m:t>
                      </m:r>
                    </m:sup>
                  </m:sSup>
                </m:sub>
              </m:sSub>
              <m:r>
                <w:rPr>
                  <w:rFonts w:ascii="Cambria Math" w:hAnsi="Cambria Math"/>
                </w:rPr>
                <m:t xml:space="preserve"> </m:t>
              </m:r>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sSup>
                            <m:sSupPr>
                              <m:ctrlPr>
                                <w:rPr>
                                  <w:rFonts w:ascii="Cambria Math" w:hAnsi="Cambria Math"/>
                                  <w:i/>
                                </w:rPr>
                              </m:ctrlPr>
                            </m:sSupPr>
                            <m:e>
                              <m:r>
                                <w:rPr>
                                  <w:rFonts w:ascii="Cambria Math" w:hAnsi="Cambria Math"/>
                                </w:rPr>
                                <m:t>M</m:t>
                              </m:r>
                            </m:e>
                            <m:sup>
                              <m:r>
                                <w:rPr>
                                  <w:rFonts w:ascii="Cambria Math" w:hAnsi="Cambria Math"/>
                                </w:rPr>
                                <m:t>2</m:t>
                              </m:r>
                            </m:sup>
                          </m:sSup>
                        </m:sub>
                      </m:sSub>
                    </m:e>
                  </m:d>
                </m:e>
                <m:sup>
                  <m:r>
                    <w:rPr>
                      <w:rFonts w:ascii="Cambria Math" w:hAnsi="Cambria Math"/>
                    </w:rPr>
                    <m:t>2</m:t>
                  </m:r>
                </m:sup>
              </m:sSup>
            </m:den>
          </m:f>
          <m:d>
            <m:dPr>
              <m:ctrlPr>
                <w:rPr>
                  <w:rFonts w:ascii="Cambria Math" w:hAnsi="Cambria Math"/>
                  <w:i/>
                </w:rPr>
              </m:ctrlPr>
            </m:dPr>
            <m:e>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m:t>
              </m:r>
              <m:sSup>
                <m:sSupPr>
                  <m:ctrlPr>
                    <w:rPr>
                      <w:rFonts w:ascii="Cambria Math" w:hAnsi="Cambria Math"/>
                      <w:i/>
                    </w:rPr>
                  </m:ctrlPr>
                </m:sSupPr>
                <m:e>
                  <m:r>
                    <m:rPr>
                      <m:sty m:val="p"/>
                    </m:rPr>
                    <w:rPr>
                      <w:rFonts w:ascii="Cambria Math" w:hAnsi="Cambria Math"/>
                    </w:rPr>
                    <m:t>Γ</m:t>
                  </m:r>
                  <m:ctrlPr>
                    <w:rPr>
                      <w:rFonts w:ascii="Cambria Math" w:hAnsi="Cambria Math"/>
                    </w:rPr>
                  </m:ctrlPr>
                </m:e>
                <m:sup>
                  <m:r>
                    <w:rPr>
                      <w:rFonts w:ascii="Cambria Math" w:hAnsi="Cambria Math"/>
                    </w:rPr>
                    <m:t>2</m:t>
                  </m:r>
                </m:sup>
              </m:sSup>
            </m:e>
          </m:d>
        </m:oMath>
      </m:oMathPara>
    </w:p>
    <w:p w:rsidR="0088523A" w:rsidRDefault="0081489A" w:rsidP="003D3B99">
      <w:pPr>
        <w:pStyle w:val="BodyText"/>
      </w:pPr>
      <w:r>
        <w:t xml:space="preserve">where </w:t>
      </w:r>
      <m:oMath>
        <m:r>
          <w:rPr>
            <w:rFonts w:ascii="Cambria Math" w:hAnsi="Cambria Math"/>
          </w:rPr>
          <m:t>A</m:t>
        </m:r>
      </m:oMath>
      <w:r>
        <w:t xml:space="preserve"> denotes area,</w:t>
      </w:r>
      <w:r w:rsidR="000C0F0F">
        <w:t xml:space="preserve"> </w:t>
      </w:r>
      <m:oMath>
        <m:acc>
          <m:accPr>
            <m:chr m:val="̃"/>
            <m:ctrlPr>
              <w:rPr>
                <w:rFonts w:ascii="Cambria Math" w:hAnsi="Cambria Math"/>
                <w:i/>
              </w:rPr>
            </m:ctrlPr>
          </m:accPr>
          <m:e>
            <m:r>
              <w:rPr>
                <w:rFonts w:ascii="Cambria Math" w:hAnsi="Cambria Math"/>
              </w:rPr>
              <m:t>T</m:t>
            </m:r>
          </m:e>
        </m:acc>
      </m:oMath>
      <w:r w:rsidR="0083232A">
        <w:t xml:space="preserve"> </w:t>
      </w:r>
      <w:r>
        <w:t>is a triangular piece of</w:t>
      </w:r>
      <w:r w:rsidR="00CC6720">
        <w:t xml:space="preserve"> </w:t>
      </w:r>
      <m:oMath>
        <m:r>
          <m:rPr>
            <m:scr m:val="script"/>
          </m:rP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e>
        </m:d>
      </m:oMath>
      <w:r>
        <w:t xml:space="preserve">, </w:t>
      </w:r>
      <m:oMath>
        <m:r>
          <w:rPr>
            <w:rFonts w:ascii="Cambria Math" w:hAnsi="Cambria Math"/>
          </w:rPr>
          <m:t>T</m:t>
        </m:r>
      </m:oMath>
      <w:r>
        <w:t xml:space="preserve"> is a triangular piece of</w:t>
      </w:r>
      <w:r w:rsidR="00CC6720">
        <w:t xml:space="preserve"> </w:t>
      </w:r>
      <m:oMath>
        <m:r>
          <m:rPr>
            <m:scr m:val="script"/>
          </m:rPr>
          <w:rPr>
            <w:rFonts w:ascii="Cambria Math" w:hAnsi="Cambria Math"/>
          </w:rPr>
          <m:t>N</m:t>
        </m:r>
        <m:d>
          <m:dPr>
            <m:ctrlPr>
              <w:rPr>
                <w:rFonts w:ascii="Cambria Math" w:hAnsi="Cambria Math"/>
                <w:i/>
              </w:rPr>
            </m:ctrlPr>
          </m:dPr>
          <m:e>
            <m:r>
              <w:rPr>
                <w:rFonts w:ascii="Cambria Math" w:hAnsi="Cambria Math"/>
              </w:rPr>
              <m:t>v</m:t>
            </m:r>
          </m:e>
        </m:d>
      </m:oMath>
      <w:r>
        <w:t>, and</w:t>
      </w:r>
      <w:r w:rsidR="00CC6720">
        <w:t xml:space="preserve"> </w:t>
      </w:r>
      <m:oMath>
        <m:r>
          <m:rPr>
            <m:sty m:val="p"/>
          </m:rPr>
          <w:rPr>
            <w:rFonts w:ascii="Cambria Math" w:hAnsi="Cambria Math"/>
          </w:rPr>
          <m:t>Γ</m:t>
        </m:r>
      </m:oMath>
      <w:r>
        <w:t xml:space="preserve"> and</w:t>
      </w:r>
      <w:r w:rsidR="00CC6720">
        <w:t xml:space="preserve"> </w:t>
      </w:r>
      <m:oMath>
        <m:r>
          <w:rPr>
            <w:rFonts w:ascii="Cambria Math" w:hAnsi="Cambria Math"/>
          </w:rPr>
          <m:t>γ</m:t>
        </m:r>
      </m:oMath>
      <w:r>
        <w:t xml:space="preserve"> are the singular values of the Jacobian </w:t>
      </w:r>
      <m:oMath>
        <m:r>
          <w:rPr>
            <w:rFonts w:ascii="Cambria Math" w:hAnsi="Cambria Math"/>
          </w:rPr>
          <m:t>J</m:t>
        </m:r>
      </m:oMath>
      <w:r>
        <w:t xml:space="preserve"> of the composed map between</w:t>
      </w:r>
      <w:r w:rsidR="00CC6720">
        <w:t xml:space="preserve"> </w:t>
      </w:r>
      <m:oMath>
        <m:acc>
          <m:accPr>
            <m:chr m:val="̃"/>
            <m:ctrlPr>
              <w:rPr>
                <w:rFonts w:ascii="Cambria Math" w:hAnsi="Cambria Math"/>
                <w:i/>
              </w:rPr>
            </m:ctrlPr>
          </m:accPr>
          <m:e>
            <m:r>
              <w:rPr>
                <w:rFonts w:ascii="Cambria Math" w:hAnsi="Cambria Math"/>
              </w:rPr>
              <m:t>T</m:t>
            </m:r>
          </m:e>
        </m:acc>
      </m:oMath>
      <w:r>
        <w:t xml:space="preserve"> and</w:t>
      </w:r>
      <w:r w:rsidR="00CC6720">
        <w:t xml:space="preserve"> </w:t>
      </w:r>
      <m:oMath>
        <m:r>
          <w:rPr>
            <w:rFonts w:ascii="Cambria Math" w:hAnsi="Cambria Math"/>
          </w:rPr>
          <m:t>T</m:t>
        </m:r>
      </m:oMath>
      <w:r>
        <w:t>.</w:t>
      </w:r>
      <w:r w:rsidR="0088523A">
        <w:t xml:space="preserve">  Our particular </w:t>
      </w:r>
      <w:r w:rsidR="00A5587E">
        <w:t>definition</w:t>
      </w:r>
      <w:r w:rsidR="0088523A">
        <w:t xml:space="preserve"> has the key property of being invariant to the scale of either model.  Note that the </w:t>
      </w:r>
      <w:r w:rsidR="003D3B99">
        <w:t xml:space="preserve">symmetric formulation </w:t>
      </w:r>
      <w:r w:rsidR="00CB71C6">
        <w:t>obviates</w:t>
      </w:r>
      <w:r w:rsidR="003D3B99">
        <w:t xml:space="preserve"> the need for a regularizing term as </w:t>
      </w:r>
      <w:r w:rsidR="00B21A71">
        <w:t xml:space="preserve">was used </w:t>
      </w:r>
      <w:r w:rsidR="003D3B99">
        <w:t>in [Praun and Hoppe 2003].</w:t>
      </w:r>
    </w:p>
    <w:p w:rsidR="000031AD" w:rsidRDefault="000031AD" w:rsidP="003D3B99">
      <w:pPr>
        <w:pStyle w:val="BodyText"/>
      </w:pPr>
      <w:r>
        <w:t>For our results, we report the symmetric stretch eff</w:t>
      </w:r>
      <w:r w:rsidR="00BA0E5F">
        <w:t>iciency, which is defined simply as</w:t>
      </w:r>
      <w:r w:rsidR="00CC6720">
        <w:t xml:space="preserve"> </w:t>
      </w:r>
      <m:oMath>
        <m:r>
          <w:rPr>
            <w:rFonts w:ascii="Cambria Math" w:hAnsi="Cambria Math"/>
          </w:rPr>
          <m:t>2</m:t>
        </m:r>
        <m:r>
          <m:rPr>
            <m:lit/>
          </m:rPr>
          <w:rPr>
            <w:rFonts w:ascii="Cambria Math" w:hAnsi="Cambria Math"/>
          </w:rPr>
          <m:t>/</m:t>
        </m:r>
        <m:nary>
          <m:naryPr>
            <m:chr m:val="∑"/>
            <m:supHide m:val="1"/>
            <m:ctrlPr>
              <w:rPr>
                <w:rFonts w:ascii="Cambria Math" w:hAnsi="Cambria Math"/>
                <w:i/>
              </w:rPr>
            </m:ctrlPr>
          </m:naryPr>
          <m:sub>
            <m:r>
              <w:rPr>
                <w:rFonts w:ascii="Cambria Math" w:hAnsi="Cambria Math"/>
              </w:rPr>
              <m:t>T</m:t>
            </m:r>
          </m:sub>
          <m:sup/>
          <m:e>
            <m:sSup>
              <m:sSupPr>
                <m:ctrlPr>
                  <w:rPr>
                    <w:rFonts w:ascii="Cambria Math" w:hAnsi="Cambria Math"/>
                    <w:i/>
                  </w:rPr>
                </m:ctrlPr>
              </m:sSupPr>
              <m:e>
                <m:r>
                  <w:rPr>
                    <w:rFonts w:ascii="Cambria Math" w:hAnsi="Cambria Math"/>
                  </w:rPr>
                  <m:t>L</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nary>
      </m:oMath>
      <w:r>
        <w:t xml:space="preserve"> and has an upper bound of 1.</w:t>
      </w:r>
    </w:p>
    <w:p w:rsidR="00D07050" w:rsidRDefault="00BA4CA8" w:rsidP="007F5E57">
      <w:pPr>
        <w:pStyle w:val="BodyText"/>
        <w:spacing w:after="240"/>
      </w:pPr>
      <w:r>
        <w:t xml:space="preserve">We </w:t>
      </w:r>
      <w:r w:rsidR="0088523A">
        <w:t xml:space="preserve">also </w:t>
      </w:r>
      <w:r>
        <w:t xml:space="preserve">experimented with a </w:t>
      </w:r>
      <w:r w:rsidR="00603CF9">
        <w:t>symmetric</w:t>
      </w:r>
      <w:r w:rsidR="0088523A">
        <w:t xml:space="preserve"> </w:t>
      </w:r>
      <w:r>
        <w:t>conformal metric</w:t>
      </w:r>
      <w:r w:rsidR="0088523A">
        <w:t xml:space="preserve">.  However, such a </w:t>
      </w:r>
      <w:r w:rsidR="00A5587E">
        <w:t xml:space="preserve">distortion </w:t>
      </w:r>
      <w:r w:rsidR="0088523A">
        <w:t>metric</w:t>
      </w:r>
      <w:r>
        <w:t xml:space="preserve"> is less sensitive to changes in geometry, </w:t>
      </w:r>
      <w:r w:rsidR="0088523A">
        <w:t xml:space="preserve">and therefore </w:t>
      </w:r>
      <w:r>
        <w:t xml:space="preserve">does not lead to natural correspondence of </w:t>
      </w:r>
      <w:r w:rsidR="00846104">
        <w:t xml:space="preserve">major geometric </w:t>
      </w:r>
      <w:r>
        <w:t>features.</w:t>
      </w:r>
      <w:r w:rsidR="0088523A">
        <w:t xml:space="preserve"> </w:t>
      </w:r>
      <w:r>
        <w:t xml:space="preserve"> </w:t>
      </w:r>
      <w:r w:rsidR="0088523A">
        <w:t>As an example, i</w:t>
      </w:r>
      <w:r>
        <w:t>n</w:t>
      </w:r>
      <w:r w:rsidR="00846104">
        <w:t xml:space="preserve"> </w:t>
      </w:r>
      <w:r w:rsidR="00846104">
        <w:fldChar w:fldCharType="begin"/>
      </w:r>
      <w:r w:rsidR="00846104">
        <w:instrText xml:space="preserve"> REF _Ref69271965 \h </w:instrText>
      </w:r>
      <w:r w:rsidR="00846104">
        <w:fldChar w:fldCharType="separate"/>
      </w:r>
      <w:r w:rsidR="00020BDF">
        <w:t xml:space="preserve">Figure </w:t>
      </w:r>
      <w:r w:rsidR="00020BDF">
        <w:rPr>
          <w:noProof/>
        </w:rPr>
        <w:t>5</w:t>
      </w:r>
      <w:r w:rsidR="00846104">
        <w:fldChar w:fldCharType="end"/>
      </w:r>
      <w:r>
        <w:t xml:space="preserve"> the whole head of each animal is mapped to</w:t>
      </w:r>
      <w:r w:rsidR="00846104">
        <w:t xml:space="preserve"> a</w:t>
      </w:r>
      <w:r>
        <w:t xml:space="preserve"> small disc on the neck of the other.</w:t>
      </w:r>
    </w:p>
    <w:tbl>
      <w:tblPr>
        <w:tblStyle w:val="TableGrid"/>
        <w:tblW w:w="48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1E0" w:firstRow="1" w:lastRow="1" w:firstColumn="1" w:lastColumn="1" w:noHBand="0" w:noVBand="0"/>
      </w:tblPr>
      <w:tblGrid>
        <w:gridCol w:w="4810"/>
      </w:tblGrid>
      <w:tr w:rsidR="00846104">
        <w:trPr>
          <w:trHeight w:val="1062"/>
          <w:jc w:val="center"/>
        </w:trPr>
        <w:tc>
          <w:tcPr>
            <w:tcW w:w="4810" w:type="dxa"/>
            <w:vAlign w:val="center"/>
          </w:tcPr>
          <w:p w:rsidR="00846104" w:rsidRPr="00B706D1" w:rsidRDefault="00F91567" w:rsidP="00846104">
            <w:pPr>
              <w:spacing w:after="0"/>
              <w:jc w:val="center"/>
            </w:pPr>
            <w:r>
              <w:rPr>
                <w:noProof/>
              </w:rPr>
              <w:drawing>
                <wp:inline distT="0" distB="0" distL="0" distR="0">
                  <wp:extent cx="2976880" cy="744220"/>
                  <wp:effectExtent l="0" t="0" r="0" b="0"/>
                  <wp:docPr id="94" name="Picture 94" descr="conf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onformal"/>
                          <pic:cNvPicPr>
                            <a:picLocks noChangeAspect="1" noChangeArrowheads="1"/>
                          </pic:cNvPicPr>
                        </pic:nvPicPr>
                        <pic:blipFill>
                          <a:blip r:embed="rId21">
                            <a:lum bright="-18000" contrast="18000"/>
                            <a:extLst>
                              <a:ext uri="{28A0092B-C50C-407E-A947-70E740481C1C}">
                                <a14:useLocalDpi xmlns:a14="http://schemas.microsoft.com/office/drawing/2010/main" val="0"/>
                              </a:ext>
                            </a:extLst>
                          </a:blip>
                          <a:srcRect/>
                          <a:stretch>
                            <a:fillRect/>
                          </a:stretch>
                        </pic:blipFill>
                        <pic:spPr bwMode="auto">
                          <a:xfrm>
                            <a:off x="0" y="0"/>
                            <a:ext cx="2976880" cy="744220"/>
                          </a:xfrm>
                          <a:prstGeom prst="rect">
                            <a:avLst/>
                          </a:prstGeom>
                          <a:noFill/>
                          <a:ln>
                            <a:noFill/>
                          </a:ln>
                        </pic:spPr>
                      </pic:pic>
                    </a:graphicData>
                  </a:graphic>
                </wp:inline>
              </w:drawing>
            </w:r>
          </w:p>
        </w:tc>
      </w:tr>
      <w:tr w:rsidR="00846104">
        <w:trPr>
          <w:trHeight w:val="360"/>
          <w:jc w:val="center"/>
        </w:trPr>
        <w:tc>
          <w:tcPr>
            <w:tcW w:w="4810" w:type="dxa"/>
            <w:vAlign w:val="center"/>
          </w:tcPr>
          <w:p w:rsidR="00846104" w:rsidRPr="00846104" w:rsidRDefault="00846104" w:rsidP="003128DD">
            <w:pPr>
              <w:pStyle w:val="Caption"/>
              <w:spacing w:after="0"/>
              <w:jc w:val="both"/>
            </w:pPr>
            <w:bookmarkStart w:id="19" w:name="_Ref69271965"/>
            <w:r>
              <w:t xml:space="preserve">Figure </w:t>
            </w:r>
            <w:fldSimple w:instr=" SEQ Figure \* ARABIC ">
              <w:r w:rsidR="00020BDF">
                <w:rPr>
                  <w:noProof/>
                </w:rPr>
                <w:t>5</w:t>
              </w:r>
            </w:fldSimple>
            <w:bookmarkEnd w:id="19"/>
            <w:r>
              <w:t xml:space="preserve">. </w:t>
            </w:r>
            <w:r w:rsidR="003128DD">
              <w:t>Use of a conformal metric results in a p</w:t>
            </w:r>
            <w:r w:rsidR="004D5442">
              <w:t>oor inter-surface m</w:t>
            </w:r>
            <w:r>
              <w:t>ap.</w:t>
            </w:r>
          </w:p>
        </w:tc>
      </w:tr>
    </w:tbl>
    <w:p w:rsidR="00DD2372" w:rsidRDefault="00DD2372" w:rsidP="00DD2372">
      <w:pPr>
        <w:pStyle w:val="Heading1"/>
        <w:numPr>
          <w:ilvl w:val="0"/>
          <w:numId w:val="0"/>
        </w:numPr>
        <w:sectPr w:rsidR="00DD2372" w:rsidSect="007B3FD8">
          <w:headerReference w:type="even" r:id="rId22"/>
          <w:type w:val="continuous"/>
          <w:pgSz w:w="12240" w:h="15840" w:code="1"/>
          <w:pgMar w:top="1080" w:right="1080" w:bottom="1440" w:left="1080" w:header="432" w:footer="432" w:gutter="0"/>
          <w:cols w:num="2" w:space="490"/>
        </w:sectPr>
      </w:pPr>
    </w:p>
    <w:p w:rsidR="00333576" w:rsidRDefault="004E260A" w:rsidP="00BD4EA6">
      <w:pPr>
        <w:pStyle w:val="Heading1"/>
      </w:pPr>
      <w:r>
        <w:t>Applications and r</w:t>
      </w:r>
      <w:r w:rsidR="00333576">
        <w:t>esults</w:t>
      </w:r>
    </w:p>
    <w:p w:rsidR="0010239E" w:rsidRDefault="00BD4EA6" w:rsidP="0010239E">
      <w:pPr>
        <w:pStyle w:val="Heading2"/>
      </w:pPr>
      <w:r w:rsidRPr="00333576">
        <w:t>Inter-</w:t>
      </w:r>
      <w:r w:rsidRPr="0010239E">
        <w:t>surface</w:t>
      </w:r>
      <w:r w:rsidRPr="00333576">
        <w:t xml:space="preserve"> </w:t>
      </w:r>
      <w:r w:rsidR="00903B58">
        <w:t>mapping</w:t>
      </w:r>
    </w:p>
    <w:p w:rsidR="002257D4" w:rsidRDefault="00911679" w:rsidP="00D973AF">
      <w:pPr>
        <w:pStyle w:val="BodyText"/>
      </w:pPr>
      <w:r>
        <w:t>Figures 8</w:t>
      </w:r>
      <w:r w:rsidR="003229B9">
        <w:t>,</w:t>
      </w:r>
      <w:r w:rsidR="00F1240F">
        <w:t xml:space="preserve"> </w:t>
      </w:r>
      <w:r>
        <w:t>6</w:t>
      </w:r>
      <w:r w:rsidR="003229B9">
        <w:t>,</w:t>
      </w:r>
      <w:r w:rsidR="00F1240F">
        <w:t xml:space="preserve"> and </w:t>
      </w:r>
      <w:r w:rsidR="00846229">
        <w:t>1 show mappings between pairs of surfaces of genus 0, 1</w:t>
      </w:r>
      <w:r w:rsidR="00660AC3">
        <w:t>,</w:t>
      </w:r>
      <w:r w:rsidR="00846229">
        <w:t xml:space="preserve"> and </w:t>
      </w:r>
      <w:r w:rsidR="00660AC3">
        <w:t>2 respectively</w:t>
      </w:r>
      <w:r w:rsidR="00846229">
        <w:t>.</w:t>
      </w:r>
      <w:r w:rsidR="00A52723">
        <w:t xml:space="preserve"> </w:t>
      </w:r>
      <w:r w:rsidR="00846229">
        <w:t xml:space="preserve"> </w:t>
      </w:r>
      <w:r w:rsidR="00906536">
        <w:t xml:space="preserve">The </w:t>
      </w:r>
      <w:r w:rsidR="00846229">
        <w:t xml:space="preserve">horse-cow map in </w:t>
      </w:r>
      <w:r w:rsidR="00B403D0">
        <w:fldChar w:fldCharType="begin"/>
      </w:r>
      <w:r w:rsidR="00B403D0">
        <w:instrText xml:space="preserve"> REF _Ref62391493 \h </w:instrText>
      </w:r>
      <w:r w:rsidR="00B403D0">
        <w:fldChar w:fldCharType="separate"/>
      </w:r>
      <w:r w:rsidR="00020BDF">
        <w:t xml:space="preserve">Figure </w:t>
      </w:r>
      <w:r w:rsidR="00020BDF">
        <w:rPr>
          <w:noProof/>
        </w:rPr>
        <w:t>8</w:t>
      </w:r>
      <w:r w:rsidR="00B403D0">
        <w:fldChar w:fldCharType="end"/>
      </w:r>
      <w:r w:rsidR="00B403D0">
        <w:t xml:space="preserve"> </w:t>
      </w:r>
      <w:r w:rsidR="00846229">
        <w:t xml:space="preserve">uses 4 feature correspondences, the  </w:t>
      </w:r>
      <w:r w:rsidR="00BB29A4">
        <w:t>teapot-</w:t>
      </w:r>
      <w:r w:rsidR="00906536">
        <w:t>cup</w:t>
      </w:r>
      <w:r w:rsidR="009D7762">
        <w:t xml:space="preserve"> </w:t>
      </w:r>
      <w:r w:rsidR="00906536">
        <w:t>map</w:t>
      </w:r>
      <w:r w:rsidR="009D7762">
        <w:t xml:space="preserve"> </w:t>
      </w:r>
      <w:r w:rsidR="00846229">
        <w:t xml:space="preserve">in </w:t>
      </w:r>
      <w:r w:rsidR="00B403D0">
        <w:fldChar w:fldCharType="begin"/>
      </w:r>
      <w:r w:rsidR="00B403D0">
        <w:instrText xml:space="preserve"> REF _Ref62391506 \h </w:instrText>
      </w:r>
      <w:r w:rsidR="00B403D0">
        <w:fldChar w:fldCharType="separate"/>
      </w:r>
      <w:r w:rsidR="00020BDF" w:rsidRPr="009644A0">
        <w:t xml:space="preserve">Figure </w:t>
      </w:r>
      <w:r w:rsidR="00020BDF">
        <w:rPr>
          <w:noProof/>
        </w:rPr>
        <w:t>6</w:t>
      </w:r>
      <w:r w:rsidR="00B403D0">
        <w:fldChar w:fldCharType="end"/>
      </w:r>
      <w:r w:rsidR="00B403D0">
        <w:t xml:space="preserve"> </w:t>
      </w:r>
      <w:r w:rsidR="009D7762">
        <w:t>use</w:t>
      </w:r>
      <w:r w:rsidR="00906536">
        <w:t>s</w:t>
      </w:r>
      <w:r w:rsidR="009D7762">
        <w:t xml:space="preserve"> 22</w:t>
      </w:r>
      <w:r w:rsidR="00582D32">
        <w:t xml:space="preserve"> feature points </w:t>
      </w:r>
      <w:r w:rsidR="00582D32" w:rsidRPr="00261E62">
        <w:t>(red dots),</w:t>
      </w:r>
      <w:r w:rsidR="00BB29A4" w:rsidRPr="00261E62">
        <w:t xml:space="preserve"> and</w:t>
      </w:r>
      <w:r w:rsidR="00BB29A4">
        <w:t xml:space="preserve"> the dragon</w:t>
      </w:r>
      <w:r w:rsidR="00EC03FF">
        <w:t>-feline</w:t>
      </w:r>
      <w:r w:rsidR="00257A2B">
        <w:t xml:space="preserve"> map</w:t>
      </w:r>
      <w:r w:rsidR="00EC03FF">
        <w:t xml:space="preserve"> </w:t>
      </w:r>
      <w:r w:rsidR="00846229">
        <w:t xml:space="preserve">in </w:t>
      </w:r>
      <w:r w:rsidR="00F1240F">
        <w:fldChar w:fldCharType="begin"/>
      </w:r>
      <w:r w:rsidR="00F1240F">
        <w:instrText xml:space="preserve"> REF _Ref30496168 \h </w:instrText>
      </w:r>
      <w:r w:rsidR="00F1240F">
        <w:fldChar w:fldCharType="end"/>
      </w:r>
      <w:r w:rsidR="00F1240F">
        <w:t xml:space="preserve"> </w:t>
      </w:r>
      <w:r w:rsidR="00EC03FF">
        <w:t>uses</w:t>
      </w:r>
      <w:r w:rsidR="00B36C4E">
        <w:t xml:space="preserve"> 8</w:t>
      </w:r>
      <w:r w:rsidR="009D7762">
        <w:t xml:space="preserve"> user-specified </w:t>
      </w:r>
      <w:r w:rsidR="00EC03FF">
        <w:t xml:space="preserve">points </w:t>
      </w:r>
      <w:r w:rsidR="00603CF9">
        <w:t>and</w:t>
      </w:r>
      <w:r w:rsidR="00B36C4E">
        <w:t xml:space="preserve"> 7</w:t>
      </w:r>
      <w:r w:rsidR="009D7762">
        <w:t xml:space="preserve"> </w:t>
      </w:r>
      <w:r w:rsidR="00603CF9">
        <w:t>automatically added</w:t>
      </w:r>
      <w:r w:rsidR="009D7762">
        <w:t>.</w:t>
      </w:r>
    </w:p>
    <w:p w:rsidR="007B08B8" w:rsidRDefault="007B08B8" w:rsidP="00D973AF">
      <w:pPr>
        <w:pStyle w:val="BodyText"/>
      </w:pPr>
      <w:r>
        <w:t>Generally, t</w:t>
      </w:r>
      <w:r w:rsidR="009D7762">
        <w:t>he</w:t>
      </w:r>
      <w:r w:rsidR="00A52723">
        <w:t xml:space="preserve"> con</w:t>
      </w:r>
      <w:r w:rsidR="00257A2B">
        <w:t>straint points</w:t>
      </w:r>
      <w:r w:rsidR="00A52723">
        <w:t xml:space="preserve"> are used to initialize the map, and are </w:t>
      </w:r>
      <w:r w:rsidR="00582D32">
        <w:t xml:space="preserve">then </w:t>
      </w:r>
      <w:r w:rsidR="00EC03FF">
        <w:t>dropped</w:t>
      </w:r>
      <w:r w:rsidR="00A52723">
        <w:t xml:space="preserve"> </w:t>
      </w:r>
      <w:r w:rsidR="00883A67">
        <w:t xml:space="preserve">during the </w:t>
      </w:r>
      <w:proofErr w:type="spellStart"/>
      <w:r w:rsidR="00883A67">
        <w:t>coarse</w:t>
      </w:r>
      <w:proofErr w:type="spellEnd"/>
      <w:r w:rsidR="00883A67">
        <w:t xml:space="preserve">-to-fine </w:t>
      </w:r>
      <w:r w:rsidR="00E67325">
        <w:t>optimization</w:t>
      </w:r>
      <w:r w:rsidR="00883A67">
        <w:t>,</w:t>
      </w:r>
      <w:r w:rsidR="00A52723">
        <w:t xml:space="preserve"> to i</w:t>
      </w:r>
      <w:r w:rsidR="00A52723">
        <w:t>m</w:t>
      </w:r>
      <w:r w:rsidR="00A52723">
        <w:t>prove map</w:t>
      </w:r>
      <w:r w:rsidR="009D7762">
        <w:t xml:space="preserve"> smoothness</w:t>
      </w:r>
      <w:r w:rsidR="00A52723">
        <w:t>.</w:t>
      </w:r>
      <w:r w:rsidR="00BB29A4">
        <w:t xml:space="preserve">  To see what can happen when the constraints are held fixed, let us consider the teapot-cup map of </w:t>
      </w:r>
      <w:r w:rsidR="00BB29A4">
        <w:fldChar w:fldCharType="begin"/>
      </w:r>
      <w:r w:rsidR="00BB29A4">
        <w:instrText xml:space="preserve"> REF _Ref62391506 \h </w:instrText>
      </w:r>
      <w:r w:rsidR="00BB29A4">
        <w:fldChar w:fldCharType="separate"/>
      </w:r>
      <w:r w:rsidR="00020BDF" w:rsidRPr="009644A0">
        <w:t xml:space="preserve">Figure </w:t>
      </w:r>
      <w:r w:rsidR="00020BDF">
        <w:rPr>
          <w:noProof/>
        </w:rPr>
        <w:t>6</w:t>
      </w:r>
      <w:r w:rsidR="00BB29A4">
        <w:fldChar w:fldCharType="end"/>
      </w:r>
      <w:r w:rsidR="00BB29A4">
        <w:t xml:space="preserve">.  Because the interior of the cup has much more surface area than the teapot lid, it tries </w:t>
      </w:r>
      <w:r>
        <w:t xml:space="preserve">to </w:t>
      </w:r>
      <w:r w:rsidR="00BB29A4">
        <w:t>flow around the feature co</w:t>
      </w:r>
      <w:r w:rsidR="00BB29A4">
        <w:t>n</w:t>
      </w:r>
      <w:r w:rsidR="00BB29A4">
        <w:t>straints  located on the teapot rim, causing distortion (</w:t>
      </w:r>
      <w:r w:rsidR="00BB29A4">
        <w:fldChar w:fldCharType="begin"/>
      </w:r>
      <w:r w:rsidR="00BB29A4">
        <w:instrText xml:space="preserve"> REF _Ref62391506 \h </w:instrText>
      </w:r>
      <w:r w:rsidR="00BB29A4">
        <w:fldChar w:fldCharType="separate"/>
      </w:r>
      <w:r w:rsidR="00020BDF" w:rsidRPr="009644A0">
        <w:t xml:space="preserve">Figure </w:t>
      </w:r>
      <w:r w:rsidR="00020BDF">
        <w:rPr>
          <w:noProof/>
        </w:rPr>
        <w:t>6</w:t>
      </w:r>
      <w:r w:rsidR="00BB29A4">
        <w:fldChar w:fldCharType="end"/>
      </w:r>
      <w:r w:rsidR="00BB29A4">
        <w:t>a).</w:t>
      </w:r>
      <w:r>
        <w:t xml:space="preserve">  In contrast, it unfolds </w:t>
      </w:r>
      <w:r w:rsidR="00E061A6">
        <w:t>nicely</w:t>
      </w:r>
      <w:r w:rsidR="00582D32">
        <w:t xml:space="preserve"> </w:t>
      </w:r>
      <w:r w:rsidR="00A52723">
        <w:t xml:space="preserve">when </w:t>
      </w:r>
      <w:r w:rsidR="00EC03FF">
        <w:t>the constraints</w:t>
      </w:r>
      <w:r w:rsidR="00582D32">
        <w:t xml:space="preserve"> </w:t>
      </w:r>
      <w:r w:rsidR="00A52723">
        <w:t>are relaxed</w:t>
      </w:r>
      <w:r w:rsidR="00582D32">
        <w:t xml:space="preserve"> (</w:t>
      </w:r>
      <w:r w:rsidR="00B403D0">
        <w:fldChar w:fldCharType="begin"/>
      </w:r>
      <w:r w:rsidR="00B403D0">
        <w:instrText xml:space="preserve"> REF _Ref62391506 \h </w:instrText>
      </w:r>
      <w:r w:rsidR="00B403D0">
        <w:fldChar w:fldCharType="separate"/>
      </w:r>
      <w:r w:rsidR="00020BDF" w:rsidRPr="009644A0">
        <w:t xml:space="preserve">Figure </w:t>
      </w:r>
      <w:r w:rsidR="00020BDF">
        <w:rPr>
          <w:noProof/>
        </w:rPr>
        <w:t>6</w:t>
      </w:r>
      <w:r w:rsidR="00B403D0">
        <w:fldChar w:fldCharType="end"/>
      </w:r>
      <w:r w:rsidR="00582D32">
        <w:t>c)</w:t>
      </w:r>
      <w:r w:rsidR="00A52723">
        <w:t>.</w:t>
      </w:r>
      <w:r>
        <w:t xml:space="preserve">  If one </w:t>
      </w:r>
      <w:r w:rsidR="00883A67">
        <w:t>did desire</w:t>
      </w:r>
      <w:r>
        <w:t xml:space="preserve"> the cup and teapot rims to </w:t>
      </w:r>
      <w:r w:rsidR="00883A67">
        <w:t>remain</w:t>
      </w:r>
      <w:r>
        <w:t xml:space="preserve"> in correspondence, it would be best achieved by introducing co</w:t>
      </w:r>
      <w:r>
        <w:t>n</w:t>
      </w:r>
      <w:r>
        <w:t>straint paths (instea</w:t>
      </w:r>
      <w:r w:rsidR="00B446C5">
        <w:t>d of constraint points).</w:t>
      </w:r>
      <w:r>
        <w:t xml:space="preserve"> </w:t>
      </w:r>
      <w:r w:rsidR="00B446C5">
        <w:t xml:space="preserve"> </w:t>
      </w:r>
      <w:r w:rsidR="00B36C4E">
        <w:t xml:space="preserve">For objects that are geometrically similar, such as the heads in </w:t>
      </w:r>
      <w:r w:rsidR="00B36C4E">
        <w:fldChar w:fldCharType="begin"/>
      </w:r>
      <w:r w:rsidR="00B36C4E">
        <w:instrText xml:space="preserve"> REF _Ref69272687 \h </w:instrText>
      </w:r>
      <w:r w:rsidR="00B36C4E">
        <w:fldChar w:fldCharType="separate"/>
      </w:r>
      <w:r w:rsidR="00020BDF">
        <w:t xml:space="preserve">Figure </w:t>
      </w:r>
      <w:r w:rsidR="00020BDF">
        <w:rPr>
          <w:noProof/>
        </w:rPr>
        <w:t>7</w:t>
      </w:r>
      <w:r w:rsidR="00B36C4E">
        <w:fldChar w:fldCharType="end"/>
      </w:r>
      <w:r w:rsidR="00B36C4E">
        <w:t xml:space="preserve">, </w:t>
      </w:r>
      <w:r w:rsidR="00B446C5">
        <w:t xml:space="preserve">point features </w:t>
      </w:r>
      <w:r w:rsidR="002257D4">
        <w:t xml:space="preserve">introduce </w:t>
      </w:r>
      <w:r w:rsidR="00F14F25">
        <w:t>little</w:t>
      </w:r>
      <w:r w:rsidR="002257D4">
        <w:t xml:space="preserve"> distortion</w:t>
      </w:r>
      <w:r w:rsidR="00B36C4E">
        <w:t>.</w:t>
      </w:r>
    </w:p>
    <w:p w:rsidR="00AB3E6D" w:rsidRDefault="00B403D0" w:rsidP="00AB3E6D">
      <w:pPr>
        <w:pStyle w:val="BodyText"/>
      </w:pPr>
      <w:r>
        <w:fldChar w:fldCharType="begin"/>
      </w:r>
      <w:r>
        <w:instrText xml:space="preserve"> REF _Ref62391493 \h </w:instrText>
      </w:r>
      <w:r>
        <w:fldChar w:fldCharType="separate"/>
      </w:r>
      <w:r w:rsidR="00020BDF">
        <w:t xml:space="preserve">Figure </w:t>
      </w:r>
      <w:r w:rsidR="00020BDF">
        <w:rPr>
          <w:noProof/>
        </w:rPr>
        <w:t>8</w:t>
      </w:r>
      <w:r>
        <w:fldChar w:fldCharType="end"/>
      </w:r>
      <w:r>
        <w:t xml:space="preserve"> </w:t>
      </w:r>
      <w:r w:rsidR="00A52723">
        <w:t>shows that with only four feature points placed on the hooves of the cow and horse models, we obtain a map where all the important features correspond to each other, as demonstrated by the morph</w:t>
      </w:r>
      <w:r w:rsidR="00E061A6">
        <w:t>.</w:t>
      </w:r>
      <w:r w:rsidR="00ED5572">
        <w:t xml:space="preserve"> </w:t>
      </w:r>
      <w:r w:rsidR="00E061A6">
        <w:t xml:space="preserve"> </w:t>
      </w:r>
      <w:r w:rsidR="00ED5572">
        <w:t>(</w:t>
      </w:r>
      <w:r w:rsidR="00E061A6">
        <w:t>I</w:t>
      </w:r>
      <w:r w:rsidR="00ED5572">
        <w:t xml:space="preserve">f features </w:t>
      </w:r>
      <w:r w:rsidR="00E061A6">
        <w:t>did not match</w:t>
      </w:r>
      <w:r w:rsidR="00ED5572">
        <w:t>, they would appear doubled</w:t>
      </w:r>
      <w:r w:rsidR="00E061A6">
        <w:t>.</w:t>
      </w:r>
      <w:r w:rsidR="00ED5572">
        <w:t>)</w:t>
      </w:r>
      <w:r w:rsidR="00A52723">
        <w:t xml:space="preserve">  Not only did our optimization automati</w:t>
      </w:r>
      <w:r w:rsidR="00ED5572">
        <w:t xml:space="preserve">cally match the two heads </w:t>
      </w:r>
      <w:r w:rsidR="00A52723">
        <w:t>without any user-provided features in their vicin</w:t>
      </w:r>
      <w:r w:rsidR="00ED5572">
        <w:t>ity,</w:t>
      </w:r>
      <w:r w:rsidR="00A52723">
        <w:t xml:space="preserve"> but </w:t>
      </w:r>
      <w:r w:rsidR="00ED5572">
        <w:t xml:space="preserve">it </w:t>
      </w:r>
      <w:r w:rsidR="00A52723">
        <w:t xml:space="preserve">also </w:t>
      </w:r>
      <w:r w:rsidR="00ED5572">
        <w:t>matched smaller features</w:t>
      </w:r>
      <w:r w:rsidR="00A52723">
        <w:t xml:space="preserve"> such as the horse’s ears </w:t>
      </w:r>
      <w:r w:rsidR="00ED5572">
        <w:t>to</w:t>
      </w:r>
      <w:r w:rsidR="00A52723">
        <w:t xml:space="preserve"> the cow’s horns (as shown in the close-up).  Maps obtained by co</w:t>
      </w:r>
      <w:r w:rsidR="00A52723">
        <w:t>m</w:t>
      </w:r>
      <w:r w:rsidR="00A52723">
        <w:t xml:space="preserve">posing two separate </w:t>
      </w:r>
      <w:r w:rsidR="00966D0B">
        <w:t>parametriz</w:t>
      </w:r>
      <w:r w:rsidR="00A52723">
        <w:t>ations to simple domains (planar, spherical, or simplicial) cannot easily match features in the a</w:t>
      </w:r>
      <w:r w:rsidR="00A52723">
        <w:t>b</w:t>
      </w:r>
      <w:r w:rsidR="00A52723">
        <w:t xml:space="preserve">sence of user constraints, since this information is only available in the combined map.  </w:t>
      </w:r>
      <w:r>
        <w:fldChar w:fldCharType="begin"/>
      </w:r>
      <w:r>
        <w:instrText xml:space="preserve"> REF _Ref62391547 \h </w:instrText>
      </w:r>
      <w:r>
        <w:fldChar w:fldCharType="separate"/>
      </w:r>
      <w:r w:rsidR="00020BDF">
        <w:t xml:space="preserve">Figure </w:t>
      </w:r>
      <w:r w:rsidR="00020BDF">
        <w:rPr>
          <w:noProof/>
        </w:rPr>
        <w:t>9</w:t>
      </w:r>
      <w:r>
        <w:fldChar w:fldCharType="end"/>
      </w:r>
      <w:r w:rsidR="002257D4">
        <w:t>a</w:t>
      </w:r>
      <w:r>
        <w:t xml:space="preserve"> </w:t>
      </w:r>
      <w:r w:rsidR="00ED5572">
        <w:t xml:space="preserve">shows that even with </w:t>
      </w:r>
      <w:r w:rsidR="003229B9">
        <w:t>17 feature points (two</w:t>
      </w:r>
      <w:r w:rsidR="00ED5572">
        <w:t xml:space="preserve"> on the eyes) the composed map does not achieve the quality of our inter-surface map</w:t>
      </w:r>
      <w:r w:rsidR="00E061A6">
        <w:t xml:space="preserve">.  Notice the presence of doubled features, such </w:t>
      </w:r>
      <w:r w:rsidR="003A59AF">
        <w:t xml:space="preserve">as nostrils, </w:t>
      </w:r>
      <w:r w:rsidR="00E061A6">
        <w:t xml:space="preserve">both </w:t>
      </w:r>
      <w:r w:rsidR="00ED5572">
        <w:t>pairs of ears</w:t>
      </w:r>
      <w:r w:rsidR="009644A0">
        <w:t xml:space="preserve"> and</w:t>
      </w:r>
      <w:r w:rsidR="00ED5572">
        <w:t xml:space="preserve"> the cow</w:t>
      </w:r>
      <w:r w:rsidR="003A59AF">
        <w:t>’s</w:t>
      </w:r>
      <w:r w:rsidR="00E061A6">
        <w:t xml:space="preserve"> horns.</w:t>
      </w:r>
    </w:p>
    <w:p w:rsidR="00441AA9" w:rsidRDefault="00441AA9" w:rsidP="00B14D77">
      <w:pPr>
        <w:pStyle w:val="BodyText"/>
        <w:spacing w:after="440"/>
      </w:pPr>
    </w:p>
    <w:tbl>
      <w:tblPr>
        <w:tblStyle w:val="TableGrid"/>
        <w:tblW w:w="48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1E0" w:firstRow="1" w:lastRow="1" w:firstColumn="1" w:lastColumn="1" w:noHBand="0" w:noVBand="0"/>
      </w:tblPr>
      <w:tblGrid>
        <w:gridCol w:w="950"/>
        <w:gridCol w:w="990"/>
        <w:gridCol w:w="1080"/>
        <w:gridCol w:w="1790"/>
      </w:tblGrid>
      <w:tr w:rsidR="00B403D0">
        <w:trPr>
          <w:trHeight w:val="4068"/>
          <w:jc w:val="center"/>
        </w:trPr>
        <w:tc>
          <w:tcPr>
            <w:tcW w:w="4810" w:type="dxa"/>
            <w:gridSpan w:val="4"/>
            <w:vAlign w:val="center"/>
          </w:tcPr>
          <w:p w:rsidR="00B403D0" w:rsidRPr="00B706D1" w:rsidRDefault="00F91567" w:rsidP="00543CC5">
            <w:pPr>
              <w:jc w:val="center"/>
            </w:pPr>
            <w:r>
              <w:rPr>
                <w:noProof/>
              </w:rPr>
              <w:drawing>
                <wp:inline distT="0" distB="0" distL="0" distR="0">
                  <wp:extent cx="3041015" cy="2583815"/>
                  <wp:effectExtent l="0" t="0" r="0" b="0"/>
                  <wp:docPr id="95" name="Picture 95" descr="teapot_mug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eapot_mug cop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1015" cy="2583815"/>
                          </a:xfrm>
                          <a:prstGeom prst="rect">
                            <a:avLst/>
                          </a:prstGeom>
                          <a:noFill/>
                          <a:ln>
                            <a:noFill/>
                          </a:ln>
                        </pic:spPr>
                      </pic:pic>
                    </a:graphicData>
                  </a:graphic>
                </wp:inline>
              </w:drawing>
            </w:r>
          </w:p>
        </w:tc>
      </w:tr>
      <w:tr w:rsidR="00B403D0">
        <w:trPr>
          <w:trHeight w:val="708"/>
          <w:jc w:val="center"/>
        </w:trPr>
        <w:tc>
          <w:tcPr>
            <w:tcW w:w="4810" w:type="dxa"/>
            <w:gridSpan w:val="4"/>
            <w:vAlign w:val="center"/>
          </w:tcPr>
          <w:p w:rsidR="00B403D0" w:rsidRPr="009644A0" w:rsidRDefault="00B403D0" w:rsidP="002257D4">
            <w:pPr>
              <w:pStyle w:val="Caption"/>
              <w:spacing w:after="0"/>
              <w:jc w:val="both"/>
              <w:rPr>
                <w:szCs w:val="18"/>
              </w:rPr>
            </w:pPr>
            <w:bookmarkStart w:id="20" w:name="_Ref62391506"/>
            <w:r w:rsidRPr="009644A0">
              <w:rPr>
                <w:szCs w:val="18"/>
              </w:rPr>
              <w:t xml:space="preserve">Figure </w:t>
            </w:r>
            <w:r w:rsidRPr="009644A0">
              <w:rPr>
                <w:szCs w:val="18"/>
              </w:rPr>
              <w:fldChar w:fldCharType="begin"/>
            </w:r>
            <w:r w:rsidRPr="009644A0">
              <w:rPr>
                <w:szCs w:val="18"/>
              </w:rPr>
              <w:instrText xml:space="preserve"> SEQ Figure \* ARABIC </w:instrText>
            </w:r>
            <w:r w:rsidRPr="009644A0">
              <w:rPr>
                <w:szCs w:val="18"/>
              </w:rPr>
              <w:fldChar w:fldCharType="separate"/>
            </w:r>
            <w:r w:rsidR="00020BDF">
              <w:rPr>
                <w:noProof/>
                <w:szCs w:val="18"/>
              </w:rPr>
              <w:t>6</w:t>
            </w:r>
            <w:r w:rsidRPr="009644A0">
              <w:rPr>
                <w:szCs w:val="18"/>
              </w:rPr>
              <w:fldChar w:fldCharType="end"/>
            </w:r>
            <w:bookmarkEnd w:id="20"/>
            <w:r>
              <w:rPr>
                <w:szCs w:val="18"/>
              </w:rPr>
              <w:t>. Inter-surface</w:t>
            </w:r>
            <w:r w:rsidRPr="009644A0">
              <w:rPr>
                <w:szCs w:val="18"/>
              </w:rPr>
              <w:t xml:space="preserve"> map between two genus-1 objects.</w:t>
            </w:r>
            <w:r w:rsidR="003274D3">
              <w:rPr>
                <w:szCs w:val="18"/>
              </w:rPr>
              <w:br/>
            </w:r>
            <w:r w:rsidR="00883A67" w:rsidRPr="009644A0">
              <w:rPr>
                <w:szCs w:val="18"/>
              </w:rPr>
              <w:t>(</w:t>
            </w:r>
            <w:proofErr w:type="spellStart"/>
            <w:r w:rsidR="00883A67" w:rsidRPr="009644A0">
              <w:rPr>
                <w:szCs w:val="18"/>
              </w:rPr>
              <w:t>a,b</w:t>
            </w:r>
            <w:proofErr w:type="spellEnd"/>
            <w:r w:rsidR="00883A67" w:rsidRPr="009644A0">
              <w:rPr>
                <w:szCs w:val="18"/>
              </w:rPr>
              <w:t>) use fixed constraints while (</w:t>
            </w:r>
            <w:proofErr w:type="spellStart"/>
            <w:r w:rsidR="00883A67" w:rsidRPr="009644A0">
              <w:rPr>
                <w:szCs w:val="18"/>
              </w:rPr>
              <w:t>c,d</w:t>
            </w:r>
            <w:proofErr w:type="spellEnd"/>
            <w:r w:rsidR="00883A67" w:rsidRPr="009644A0">
              <w:rPr>
                <w:szCs w:val="18"/>
              </w:rPr>
              <w:t xml:space="preserve">) drop the constraints after initialization. </w:t>
            </w:r>
            <w:r w:rsidR="003A5946">
              <w:rPr>
                <w:szCs w:val="18"/>
              </w:rPr>
              <w:t xml:space="preserve"> </w:t>
            </w:r>
            <w:r w:rsidRPr="009644A0">
              <w:rPr>
                <w:szCs w:val="18"/>
              </w:rPr>
              <w:t>(</w:t>
            </w:r>
            <w:proofErr w:type="spellStart"/>
            <w:r w:rsidRPr="009644A0">
              <w:rPr>
                <w:szCs w:val="18"/>
              </w:rPr>
              <w:t>a,c</w:t>
            </w:r>
            <w:proofErr w:type="spellEnd"/>
            <w:r w:rsidRPr="009644A0">
              <w:rPr>
                <w:szCs w:val="18"/>
              </w:rPr>
              <w:t>) </w:t>
            </w:r>
            <w:r w:rsidR="003A5946">
              <w:rPr>
                <w:szCs w:val="18"/>
              </w:rPr>
              <w:t>cup</w:t>
            </w:r>
            <w:r w:rsidRPr="009644A0">
              <w:rPr>
                <w:szCs w:val="18"/>
              </w:rPr>
              <w:t xml:space="preserve"> edges on teapot. (b) teapot edges on </w:t>
            </w:r>
            <w:r w:rsidR="003A5946">
              <w:rPr>
                <w:szCs w:val="18"/>
              </w:rPr>
              <w:t>cup</w:t>
            </w:r>
            <w:r w:rsidRPr="009644A0">
              <w:rPr>
                <w:szCs w:val="18"/>
              </w:rPr>
              <w:t>. (d) 50% morph.</w:t>
            </w:r>
            <w:r w:rsidR="00B5590F">
              <w:rPr>
                <w:szCs w:val="18"/>
              </w:rPr>
              <w:t xml:space="preserve"> </w:t>
            </w:r>
            <w:r w:rsidR="002257D4">
              <w:rPr>
                <w:szCs w:val="18"/>
              </w:rPr>
              <w:t xml:space="preserve"> </w:t>
            </w:r>
            <w:r w:rsidR="002257D4" w:rsidRPr="002257D4">
              <w:rPr>
                <w:sz w:val="16"/>
                <w:szCs w:val="16"/>
              </w:rPr>
              <w:t>(</w:t>
            </w:r>
            <w:r w:rsidR="000031AD">
              <w:rPr>
                <w:sz w:val="16"/>
                <w:szCs w:val="16"/>
              </w:rPr>
              <w:t>Sym.</w:t>
            </w:r>
            <w:r w:rsidR="002257D4">
              <w:rPr>
                <w:sz w:val="16"/>
                <w:szCs w:val="16"/>
              </w:rPr>
              <w:t xml:space="preserve"> s</w:t>
            </w:r>
            <w:r w:rsidR="000031AD">
              <w:rPr>
                <w:sz w:val="16"/>
                <w:szCs w:val="16"/>
              </w:rPr>
              <w:t>tretch efficiencies: (</w:t>
            </w:r>
            <w:proofErr w:type="spellStart"/>
            <w:r w:rsidR="000031AD">
              <w:rPr>
                <w:sz w:val="16"/>
                <w:szCs w:val="16"/>
              </w:rPr>
              <w:t>a,b</w:t>
            </w:r>
            <w:proofErr w:type="spellEnd"/>
            <w:r w:rsidR="000031AD">
              <w:rPr>
                <w:sz w:val="16"/>
                <w:szCs w:val="16"/>
              </w:rPr>
              <w:t>) 0.471, (</w:t>
            </w:r>
            <w:proofErr w:type="spellStart"/>
            <w:r w:rsidR="000031AD">
              <w:rPr>
                <w:sz w:val="16"/>
                <w:szCs w:val="16"/>
              </w:rPr>
              <w:t>c,d</w:t>
            </w:r>
            <w:proofErr w:type="spellEnd"/>
            <w:r w:rsidR="000031AD">
              <w:rPr>
                <w:sz w:val="16"/>
                <w:szCs w:val="16"/>
              </w:rPr>
              <w:t xml:space="preserve">) </w:t>
            </w:r>
            <w:r w:rsidR="00B5590F" w:rsidRPr="002257D4">
              <w:rPr>
                <w:sz w:val="16"/>
                <w:szCs w:val="16"/>
              </w:rPr>
              <w:t>0.598</w:t>
            </w:r>
            <w:r w:rsidR="002257D4" w:rsidRPr="002257D4">
              <w:rPr>
                <w:sz w:val="16"/>
                <w:szCs w:val="16"/>
              </w:rPr>
              <w:t>)</w:t>
            </w:r>
            <w:r w:rsidR="003C1CA0">
              <w:rPr>
                <w:sz w:val="16"/>
                <w:szCs w:val="16"/>
              </w:rPr>
              <w:t>.</w:t>
            </w:r>
          </w:p>
        </w:tc>
      </w:tr>
      <w:tr w:rsidR="00B446C5">
        <w:trPr>
          <w:cantSplit/>
          <w:trHeight w:val="1062"/>
          <w:jc w:val="center"/>
        </w:trPr>
        <w:tc>
          <w:tcPr>
            <w:tcW w:w="950" w:type="dxa"/>
            <w:vAlign w:val="center"/>
          </w:tcPr>
          <w:p w:rsidR="00B446C5" w:rsidRPr="00B706D1" w:rsidRDefault="00F91567" w:rsidP="007B49AD">
            <w:pPr>
              <w:keepNext/>
              <w:spacing w:after="0"/>
              <w:jc w:val="center"/>
            </w:pPr>
            <w:r>
              <w:rPr>
                <w:noProof/>
              </w:rPr>
              <w:drawing>
                <wp:inline distT="0" distB="0" distL="0" distR="0">
                  <wp:extent cx="605790" cy="914400"/>
                  <wp:effectExtent l="0" t="0" r="0" b="0"/>
                  <wp:docPr id="96" name="Picture 96" descr="bou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ound2"/>
                          <pic:cNvPicPr>
                            <a:picLocks noChangeAspect="1" noChangeArrowheads="1"/>
                          </pic:cNvPicPr>
                        </pic:nvPicPr>
                        <pic:blipFill>
                          <a:blip r:embed="rId24">
                            <a:extLst>
                              <a:ext uri="{28A0092B-C50C-407E-A947-70E740481C1C}">
                                <a14:useLocalDpi xmlns:a14="http://schemas.microsoft.com/office/drawing/2010/main" val="0"/>
                              </a:ext>
                            </a:extLst>
                          </a:blip>
                          <a:srcRect l="16000" r="17599"/>
                          <a:stretch>
                            <a:fillRect/>
                          </a:stretch>
                        </pic:blipFill>
                        <pic:spPr bwMode="auto">
                          <a:xfrm>
                            <a:off x="0" y="0"/>
                            <a:ext cx="605790" cy="914400"/>
                          </a:xfrm>
                          <a:prstGeom prst="rect">
                            <a:avLst/>
                          </a:prstGeom>
                          <a:noFill/>
                          <a:ln>
                            <a:noFill/>
                          </a:ln>
                        </pic:spPr>
                      </pic:pic>
                    </a:graphicData>
                  </a:graphic>
                </wp:inline>
              </w:drawing>
            </w:r>
          </w:p>
        </w:tc>
        <w:tc>
          <w:tcPr>
            <w:tcW w:w="990" w:type="dxa"/>
            <w:vAlign w:val="center"/>
          </w:tcPr>
          <w:p w:rsidR="00B446C5" w:rsidRPr="00B706D1" w:rsidRDefault="00F91567" w:rsidP="007B49AD">
            <w:pPr>
              <w:keepNext/>
              <w:spacing w:after="0"/>
              <w:jc w:val="center"/>
            </w:pPr>
            <w:r>
              <w:rPr>
                <w:noProof/>
              </w:rPr>
              <w:drawing>
                <wp:inline distT="0" distB="0" distL="0" distR="0">
                  <wp:extent cx="638175" cy="903605"/>
                  <wp:effectExtent l="0" t="0" r="0" b="0"/>
                  <wp:docPr id="97" name="Picture 97" descr="bou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ound2"/>
                          <pic:cNvPicPr>
                            <a:picLocks noChangeAspect="1" noChangeArrowheads="1"/>
                          </pic:cNvPicPr>
                        </pic:nvPicPr>
                        <pic:blipFill>
                          <a:blip r:embed="rId25">
                            <a:extLst>
                              <a:ext uri="{28A0092B-C50C-407E-A947-70E740481C1C}">
                                <a14:useLocalDpi xmlns:a14="http://schemas.microsoft.com/office/drawing/2010/main" val="0"/>
                              </a:ext>
                            </a:extLst>
                          </a:blip>
                          <a:srcRect l="14400" t="1601" r="16000" b="1601"/>
                          <a:stretch>
                            <a:fillRect/>
                          </a:stretch>
                        </pic:blipFill>
                        <pic:spPr bwMode="auto">
                          <a:xfrm>
                            <a:off x="0" y="0"/>
                            <a:ext cx="638175" cy="903605"/>
                          </a:xfrm>
                          <a:prstGeom prst="rect">
                            <a:avLst/>
                          </a:prstGeom>
                          <a:noFill/>
                          <a:ln>
                            <a:noFill/>
                          </a:ln>
                        </pic:spPr>
                      </pic:pic>
                    </a:graphicData>
                  </a:graphic>
                </wp:inline>
              </w:drawing>
            </w:r>
          </w:p>
        </w:tc>
        <w:tc>
          <w:tcPr>
            <w:tcW w:w="1080" w:type="dxa"/>
            <w:vAlign w:val="center"/>
          </w:tcPr>
          <w:p w:rsidR="00B446C5" w:rsidRPr="00B706D1" w:rsidRDefault="00F91567" w:rsidP="007B49AD">
            <w:pPr>
              <w:keepNext/>
              <w:spacing w:after="0"/>
              <w:jc w:val="center"/>
            </w:pPr>
            <w:r>
              <w:rPr>
                <w:noProof/>
              </w:rPr>
              <w:drawing>
                <wp:inline distT="0" distB="0" distL="0" distR="0">
                  <wp:extent cx="669925" cy="903605"/>
                  <wp:effectExtent l="0" t="0" r="0" b="0"/>
                  <wp:docPr id="98" name="Picture 98" descr="bou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ound2"/>
                          <pic:cNvPicPr>
                            <a:picLocks noChangeAspect="1" noChangeArrowheads="1"/>
                          </pic:cNvPicPr>
                        </pic:nvPicPr>
                        <pic:blipFill>
                          <a:blip r:embed="rId26">
                            <a:extLst>
                              <a:ext uri="{28A0092B-C50C-407E-A947-70E740481C1C}">
                                <a14:useLocalDpi xmlns:a14="http://schemas.microsoft.com/office/drawing/2010/main" val="0"/>
                              </a:ext>
                            </a:extLst>
                          </a:blip>
                          <a:srcRect l="14400" t="3200" r="14400" b="3200"/>
                          <a:stretch>
                            <a:fillRect/>
                          </a:stretch>
                        </pic:blipFill>
                        <pic:spPr bwMode="auto">
                          <a:xfrm>
                            <a:off x="0" y="0"/>
                            <a:ext cx="669925" cy="903605"/>
                          </a:xfrm>
                          <a:prstGeom prst="rect">
                            <a:avLst/>
                          </a:prstGeom>
                          <a:noFill/>
                          <a:ln>
                            <a:noFill/>
                          </a:ln>
                        </pic:spPr>
                      </pic:pic>
                    </a:graphicData>
                  </a:graphic>
                </wp:inline>
              </w:drawing>
            </w:r>
          </w:p>
        </w:tc>
        <w:tc>
          <w:tcPr>
            <w:tcW w:w="1790" w:type="dxa"/>
            <w:vAlign w:val="center"/>
          </w:tcPr>
          <w:p w:rsidR="00B446C5" w:rsidRPr="00B706D1" w:rsidRDefault="00F91567" w:rsidP="007B49AD">
            <w:pPr>
              <w:keepNext/>
              <w:spacing w:after="0"/>
              <w:jc w:val="center"/>
            </w:pPr>
            <w:r>
              <w:rPr>
                <w:noProof/>
              </w:rPr>
              <w:drawing>
                <wp:inline distT="0" distB="0" distL="0" distR="0">
                  <wp:extent cx="1127125" cy="914400"/>
                  <wp:effectExtent l="0" t="0" r="0" b="0"/>
                  <wp:docPr id="99" name="Picture 99" descr="eyedistor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yedistortion2"/>
                          <pic:cNvPicPr>
                            <a:picLocks noChangeAspect="1" noChangeArrowheads="1"/>
                          </pic:cNvPicPr>
                        </pic:nvPicPr>
                        <pic:blipFill>
                          <a:blip r:embed="rId27">
                            <a:extLst>
                              <a:ext uri="{28A0092B-C50C-407E-A947-70E740481C1C}">
                                <a14:useLocalDpi xmlns:a14="http://schemas.microsoft.com/office/drawing/2010/main" val="0"/>
                              </a:ext>
                            </a:extLst>
                          </a:blip>
                          <a:srcRect t="3200" b="16000"/>
                          <a:stretch>
                            <a:fillRect/>
                          </a:stretch>
                        </pic:blipFill>
                        <pic:spPr bwMode="auto">
                          <a:xfrm>
                            <a:off x="0" y="0"/>
                            <a:ext cx="1127125" cy="914400"/>
                          </a:xfrm>
                          <a:prstGeom prst="rect">
                            <a:avLst/>
                          </a:prstGeom>
                          <a:noFill/>
                          <a:ln>
                            <a:noFill/>
                          </a:ln>
                        </pic:spPr>
                      </pic:pic>
                    </a:graphicData>
                  </a:graphic>
                </wp:inline>
              </w:drawing>
            </w:r>
          </w:p>
        </w:tc>
      </w:tr>
      <w:tr w:rsidR="00FD6F19" w:rsidRPr="00FD6F19">
        <w:trPr>
          <w:cantSplit/>
          <w:jc w:val="center"/>
        </w:trPr>
        <w:tc>
          <w:tcPr>
            <w:tcW w:w="950" w:type="dxa"/>
            <w:vAlign w:val="center"/>
          </w:tcPr>
          <w:p w:rsidR="00FD6F19" w:rsidRPr="00FD6F19" w:rsidRDefault="002A6B05" w:rsidP="00CC6720">
            <w:pPr>
              <w:keepNext/>
              <w:spacing w:after="0"/>
              <w:jc w:val="center"/>
              <w:rPr>
                <w:sz w:val="16"/>
                <w:szCs w:val="16"/>
              </w:rPr>
            </w:pPr>
            <m:oMathPara>
              <m:oMath>
                <m:sSup>
                  <m:sSupPr>
                    <m:ctrlPr>
                      <w:rPr>
                        <w:rFonts w:ascii="Cambria Math" w:hAnsi="Cambria Math"/>
                        <w:i/>
                        <w:sz w:val="16"/>
                        <w:szCs w:val="16"/>
                      </w:rPr>
                    </m:ctrlPr>
                  </m:sSupPr>
                  <m:e>
                    <m:r>
                      <w:rPr>
                        <w:rFonts w:ascii="Cambria Math" w:hAnsi="Cambria Math"/>
                        <w:sz w:val="16"/>
                        <w:szCs w:val="16"/>
                      </w:rPr>
                      <m:t>M</m:t>
                    </m:r>
                  </m:e>
                  <m:sup>
                    <m:r>
                      <w:rPr>
                        <w:rFonts w:ascii="Cambria Math" w:hAnsi="Cambria Math"/>
                        <w:sz w:val="16"/>
                        <w:szCs w:val="16"/>
                      </w:rPr>
                      <m:t>1</m:t>
                    </m:r>
                  </m:sup>
                </m:sSup>
              </m:oMath>
            </m:oMathPara>
          </w:p>
        </w:tc>
        <w:tc>
          <w:tcPr>
            <w:tcW w:w="990" w:type="dxa"/>
            <w:vAlign w:val="center"/>
          </w:tcPr>
          <w:p w:rsidR="00FD6F19" w:rsidRPr="00FD6F19" w:rsidRDefault="00FD6F19" w:rsidP="007B49AD">
            <w:pPr>
              <w:keepNext/>
              <w:spacing w:after="0"/>
              <w:jc w:val="center"/>
              <w:rPr>
                <w:sz w:val="16"/>
                <w:szCs w:val="16"/>
              </w:rPr>
            </w:pPr>
            <w:r w:rsidRPr="00FD6F19">
              <w:rPr>
                <w:sz w:val="16"/>
                <w:szCs w:val="16"/>
              </w:rPr>
              <w:t>50% morph</w:t>
            </w:r>
          </w:p>
        </w:tc>
        <w:tc>
          <w:tcPr>
            <w:tcW w:w="1080" w:type="dxa"/>
            <w:vAlign w:val="center"/>
          </w:tcPr>
          <w:p w:rsidR="00FD6F19" w:rsidRPr="00FD6F19" w:rsidRDefault="002A6B05" w:rsidP="00CC6720">
            <w:pPr>
              <w:keepNext/>
              <w:spacing w:after="0"/>
              <w:jc w:val="center"/>
              <w:rPr>
                <w:sz w:val="16"/>
                <w:szCs w:val="16"/>
              </w:rPr>
            </w:pPr>
            <m:oMathPara>
              <m:oMath>
                <m:sSup>
                  <m:sSupPr>
                    <m:ctrlPr>
                      <w:rPr>
                        <w:rFonts w:ascii="Cambria Math" w:hAnsi="Cambria Math"/>
                        <w:i/>
                        <w:sz w:val="16"/>
                        <w:szCs w:val="16"/>
                      </w:rPr>
                    </m:ctrlPr>
                  </m:sSupPr>
                  <m:e>
                    <m:r>
                      <w:rPr>
                        <w:rFonts w:ascii="Cambria Math" w:hAnsi="Cambria Math"/>
                        <w:sz w:val="16"/>
                        <w:szCs w:val="16"/>
                      </w:rPr>
                      <m:t>M</m:t>
                    </m:r>
                  </m:e>
                  <m:sup>
                    <m:r>
                      <w:rPr>
                        <w:rFonts w:ascii="Cambria Math" w:hAnsi="Cambria Math"/>
                        <w:sz w:val="16"/>
                        <w:szCs w:val="16"/>
                      </w:rPr>
                      <m:t>2</m:t>
                    </m:r>
                  </m:sup>
                </m:sSup>
              </m:oMath>
            </m:oMathPara>
          </w:p>
        </w:tc>
        <w:tc>
          <w:tcPr>
            <w:tcW w:w="1790" w:type="dxa"/>
            <w:vAlign w:val="center"/>
          </w:tcPr>
          <w:p w:rsidR="00FD6F19" w:rsidRPr="00FD6F19" w:rsidRDefault="00FD6F19" w:rsidP="007B49AD">
            <w:pPr>
              <w:keepNext/>
              <w:spacing w:after="0"/>
              <w:jc w:val="center"/>
              <w:rPr>
                <w:sz w:val="16"/>
                <w:szCs w:val="16"/>
              </w:rPr>
            </w:pPr>
            <w:r>
              <w:rPr>
                <w:sz w:val="16"/>
                <w:szCs w:val="16"/>
              </w:rPr>
              <w:t>Close-up</w:t>
            </w:r>
          </w:p>
        </w:tc>
      </w:tr>
      <w:tr w:rsidR="00B36C4E">
        <w:trPr>
          <w:cantSplit/>
          <w:trHeight w:val="360"/>
          <w:jc w:val="center"/>
        </w:trPr>
        <w:tc>
          <w:tcPr>
            <w:tcW w:w="4810" w:type="dxa"/>
            <w:gridSpan w:val="4"/>
            <w:vAlign w:val="center"/>
          </w:tcPr>
          <w:p w:rsidR="00B36C4E" w:rsidRPr="00846104" w:rsidRDefault="00B36C4E" w:rsidP="00CC6720">
            <w:pPr>
              <w:pStyle w:val="Caption"/>
              <w:keepNext/>
              <w:jc w:val="both"/>
            </w:pPr>
            <w:bookmarkStart w:id="21" w:name="_Ref69272687"/>
            <w:r>
              <w:t xml:space="preserve">Figure </w:t>
            </w:r>
            <w:fldSimple w:instr=" SEQ Figure \* ARABIC ">
              <w:r w:rsidR="00020BDF">
                <w:rPr>
                  <w:noProof/>
                </w:rPr>
                <w:t>7</w:t>
              </w:r>
            </w:fldSimple>
            <w:bookmarkEnd w:id="21"/>
            <w:r>
              <w:t xml:space="preserve">. Map </w:t>
            </w:r>
            <w:r w:rsidR="00FD6F19">
              <w:t>between</w:t>
            </w:r>
            <w:r>
              <w:t xml:space="preserve"> </w:t>
            </w:r>
            <w:r w:rsidR="00FD6F19">
              <w:t xml:space="preserve">two </w:t>
            </w:r>
            <w:r>
              <w:t>meshes with boundaries.</w:t>
            </w:r>
            <w:r w:rsidR="00FD6F19">
              <w:t xml:space="preserve">  The close</w:t>
            </w:r>
            <w:r w:rsidR="00FD6F19">
              <w:noBreakHyphen/>
              <w:t>up</w:t>
            </w:r>
            <w:r w:rsidR="00114C3F">
              <w:t xml:space="preserve"> on the eye show</w:t>
            </w:r>
            <w:r w:rsidR="00FD6F19">
              <w:t>s</w:t>
            </w:r>
            <w:r>
              <w:t xml:space="preserve"> low distortion around </w:t>
            </w:r>
            <w:r w:rsidR="00FD6F19">
              <w:t xml:space="preserve">the </w:t>
            </w:r>
            <w:r>
              <w:t>feature point</w:t>
            </w:r>
            <w:r w:rsidR="00B716CA">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CC6720">
              <w:t xml:space="preserve"> </w:t>
            </w:r>
            <w:r w:rsidR="00FD6F19">
              <w:t>e</w:t>
            </w:r>
            <w:r w:rsidR="00B716CA">
              <w:t>dges over</w:t>
            </w:r>
            <w:r w:rsidR="00CC6720">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B716CA">
              <w:t xml:space="preserve"> geometry)</w:t>
            </w:r>
            <w:r>
              <w:t>.</w:t>
            </w:r>
            <w:r w:rsidR="00114C3F">
              <w:t xml:space="preserve"> </w:t>
            </w:r>
            <w:r w:rsidR="00D66FA8" w:rsidRPr="00D66FA8">
              <w:rPr>
                <w:sz w:val="16"/>
                <w:szCs w:val="16"/>
              </w:rPr>
              <w:t>(</w:t>
            </w:r>
            <w:r w:rsidR="00114C3F" w:rsidRPr="002257D4">
              <w:rPr>
                <w:sz w:val="16"/>
                <w:szCs w:val="16"/>
              </w:rPr>
              <w:t>Sym</w:t>
            </w:r>
            <w:r w:rsidR="000031AD">
              <w:rPr>
                <w:sz w:val="16"/>
                <w:szCs w:val="16"/>
              </w:rPr>
              <w:t>metric</w:t>
            </w:r>
            <w:r w:rsidR="00114C3F" w:rsidRPr="002257D4">
              <w:rPr>
                <w:sz w:val="16"/>
                <w:szCs w:val="16"/>
              </w:rPr>
              <w:t xml:space="preserve"> stretch </w:t>
            </w:r>
            <w:r w:rsidR="002257D4" w:rsidRPr="002257D4">
              <w:rPr>
                <w:sz w:val="16"/>
                <w:szCs w:val="16"/>
              </w:rPr>
              <w:t xml:space="preserve">efficiency </w:t>
            </w:r>
            <w:r w:rsidR="00114C3F" w:rsidRPr="002257D4">
              <w:rPr>
                <w:sz w:val="16"/>
                <w:szCs w:val="16"/>
              </w:rPr>
              <w:t>0.967</w:t>
            </w:r>
            <w:r w:rsidR="00D66FA8">
              <w:rPr>
                <w:sz w:val="16"/>
                <w:szCs w:val="16"/>
              </w:rPr>
              <w:t>)</w:t>
            </w:r>
            <w:r w:rsidR="00D37260" w:rsidRPr="002257D4">
              <w:rPr>
                <w:sz w:val="16"/>
                <w:szCs w:val="16"/>
              </w:rPr>
              <w:t>.</w:t>
            </w:r>
          </w:p>
        </w:tc>
      </w:tr>
    </w:tbl>
    <w:p w:rsidR="00B403D0" w:rsidRPr="00043998" w:rsidRDefault="00B403D0" w:rsidP="00043998">
      <w:pPr>
        <w:pStyle w:val="BodyText"/>
        <w:rPr>
          <w:szCs w:val="6"/>
        </w:rPr>
      </w:pPr>
    </w:p>
    <w:tbl>
      <w:tblPr>
        <w:tblStyle w:val="TableGrid"/>
        <w:tblW w:w="47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1E0" w:firstRow="1" w:lastRow="1" w:firstColumn="1" w:lastColumn="1" w:noHBand="0" w:noVBand="0"/>
      </w:tblPr>
      <w:tblGrid>
        <w:gridCol w:w="1448"/>
        <w:gridCol w:w="1173"/>
        <w:gridCol w:w="2174"/>
      </w:tblGrid>
      <w:tr w:rsidR="00B403D0">
        <w:trPr>
          <w:jc w:val="center"/>
        </w:trPr>
        <w:tc>
          <w:tcPr>
            <w:tcW w:w="1440" w:type="dxa"/>
            <w:vAlign w:val="bottom"/>
          </w:tcPr>
          <w:p w:rsidR="00B403D0" w:rsidRPr="00FC5511" w:rsidRDefault="00F91567" w:rsidP="009C003E">
            <w:pPr>
              <w:spacing w:after="0"/>
              <w:jc w:val="center"/>
            </w:pPr>
            <w:r>
              <w:rPr>
                <w:noProof/>
              </w:rPr>
              <w:drawing>
                <wp:inline distT="0" distB="0" distL="0" distR="0" wp14:anchorId="1A8F361B" wp14:editId="031B6D9F">
                  <wp:extent cx="882650" cy="2115820"/>
                  <wp:effectExtent l="0" t="0" r="0" b="0"/>
                  <wp:docPr id="100" name="Picture 100" descr="h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or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2650" cy="2115820"/>
                          </a:xfrm>
                          <a:prstGeom prst="rect">
                            <a:avLst/>
                          </a:prstGeom>
                          <a:noFill/>
                          <a:ln>
                            <a:noFill/>
                          </a:ln>
                        </pic:spPr>
                      </pic:pic>
                    </a:graphicData>
                  </a:graphic>
                </wp:inline>
              </w:drawing>
            </w:r>
          </w:p>
        </w:tc>
        <w:tc>
          <w:tcPr>
            <w:tcW w:w="1167" w:type="dxa"/>
            <w:vAlign w:val="bottom"/>
          </w:tcPr>
          <w:p w:rsidR="00B403D0" w:rsidRPr="00FC5511" w:rsidRDefault="00F91567" w:rsidP="009C003E">
            <w:pPr>
              <w:spacing w:after="0"/>
              <w:jc w:val="center"/>
            </w:pPr>
            <w:r>
              <w:rPr>
                <w:noProof/>
              </w:rPr>
              <w:drawing>
                <wp:inline distT="0" distB="0" distL="0" distR="0" wp14:anchorId="6DDD9A34" wp14:editId="6971AB2F">
                  <wp:extent cx="744220" cy="2062480"/>
                  <wp:effectExtent l="0" t="0" r="0" b="0"/>
                  <wp:docPr id="101" name="Picture 101" descr="c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o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44220" cy="2062480"/>
                          </a:xfrm>
                          <a:prstGeom prst="rect">
                            <a:avLst/>
                          </a:prstGeom>
                          <a:noFill/>
                          <a:ln>
                            <a:noFill/>
                          </a:ln>
                        </pic:spPr>
                      </pic:pic>
                    </a:graphicData>
                  </a:graphic>
                </wp:inline>
              </w:drawing>
            </w:r>
          </w:p>
        </w:tc>
        <w:tc>
          <w:tcPr>
            <w:tcW w:w="2163" w:type="dxa"/>
            <w:vAlign w:val="bottom"/>
          </w:tcPr>
          <w:p w:rsidR="00B403D0" w:rsidRPr="00FC5511" w:rsidRDefault="00F91567" w:rsidP="009C003E">
            <w:pPr>
              <w:spacing w:after="0"/>
              <w:jc w:val="center"/>
            </w:pPr>
            <w:r>
              <w:rPr>
                <w:noProof/>
              </w:rPr>
              <w:drawing>
                <wp:inline distT="0" distB="0" distL="0" distR="0" wp14:anchorId="48C1124D" wp14:editId="31E7E0DA">
                  <wp:extent cx="1350645" cy="2041525"/>
                  <wp:effectExtent l="0" t="0" r="0" b="0"/>
                  <wp:docPr id="102" name="Picture 102" descr="c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h4"/>
                          <pic:cNvPicPr>
                            <a:picLocks noChangeAspect="1" noChangeArrowheads="1"/>
                          </pic:cNvPicPr>
                        </pic:nvPicPr>
                        <pic:blipFill>
                          <a:blip r:embed="rId30">
                            <a:extLst>
                              <a:ext uri="{28A0092B-C50C-407E-A947-70E740481C1C}">
                                <a14:useLocalDpi xmlns:a14="http://schemas.microsoft.com/office/drawing/2010/main" val="0"/>
                              </a:ext>
                            </a:extLst>
                          </a:blip>
                          <a:srcRect l="12801" t="1601" r="22400" b="1601"/>
                          <a:stretch>
                            <a:fillRect/>
                          </a:stretch>
                        </pic:blipFill>
                        <pic:spPr bwMode="auto">
                          <a:xfrm>
                            <a:off x="0" y="0"/>
                            <a:ext cx="1350645" cy="2041525"/>
                          </a:xfrm>
                          <a:prstGeom prst="rect">
                            <a:avLst/>
                          </a:prstGeom>
                          <a:noFill/>
                          <a:ln>
                            <a:noFill/>
                          </a:ln>
                        </pic:spPr>
                      </pic:pic>
                    </a:graphicData>
                  </a:graphic>
                </wp:inline>
              </w:drawing>
            </w:r>
          </w:p>
        </w:tc>
      </w:tr>
      <w:tr w:rsidR="00B403D0">
        <w:trPr>
          <w:jc w:val="center"/>
        </w:trPr>
        <w:tc>
          <w:tcPr>
            <w:tcW w:w="1440" w:type="dxa"/>
            <w:vAlign w:val="center"/>
          </w:tcPr>
          <w:p w:rsidR="00B403D0" w:rsidRPr="000D18B7" w:rsidRDefault="00B403D0" w:rsidP="00543CC5">
            <w:pPr>
              <w:keepNext/>
              <w:keepLines/>
              <w:spacing w:after="40"/>
              <w:jc w:val="center"/>
              <w:rPr>
                <w:sz w:val="16"/>
                <w:szCs w:val="16"/>
              </w:rPr>
            </w:pPr>
            <w:r w:rsidRPr="00FC5511">
              <w:rPr>
                <w:sz w:val="16"/>
                <w:szCs w:val="16"/>
              </w:rPr>
              <w:t>horse base</w:t>
            </w:r>
          </w:p>
        </w:tc>
        <w:tc>
          <w:tcPr>
            <w:tcW w:w="1167" w:type="dxa"/>
            <w:vAlign w:val="center"/>
          </w:tcPr>
          <w:p w:rsidR="00B403D0" w:rsidRPr="000C514A" w:rsidRDefault="00B403D0" w:rsidP="00543CC5">
            <w:pPr>
              <w:keepNext/>
              <w:keepLines/>
              <w:spacing w:after="40"/>
              <w:jc w:val="center"/>
              <w:rPr>
                <w:sz w:val="16"/>
                <w:szCs w:val="16"/>
              </w:rPr>
            </w:pPr>
            <w:r w:rsidRPr="00FC5511">
              <w:rPr>
                <w:sz w:val="16"/>
                <w:szCs w:val="16"/>
              </w:rPr>
              <w:t>cow base</w:t>
            </w:r>
          </w:p>
        </w:tc>
        <w:tc>
          <w:tcPr>
            <w:tcW w:w="2163" w:type="dxa"/>
            <w:vAlign w:val="center"/>
          </w:tcPr>
          <w:p w:rsidR="00B403D0" w:rsidRPr="00FC5511" w:rsidRDefault="00B403D0" w:rsidP="00543CC5">
            <w:pPr>
              <w:keepNext/>
              <w:keepLines/>
              <w:spacing w:after="40"/>
              <w:jc w:val="center"/>
              <w:rPr>
                <w:sz w:val="16"/>
                <w:szCs w:val="16"/>
              </w:rPr>
            </w:pPr>
            <w:r w:rsidRPr="00FC5511">
              <w:rPr>
                <w:sz w:val="16"/>
                <w:szCs w:val="16"/>
              </w:rPr>
              <w:t>50% morph</w:t>
            </w:r>
          </w:p>
        </w:tc>
      </w:tr>
    </w:tbl>
    <w:p w:rsidR="00B403D0" w:rsidRDefault="00B403D0" w:rsidP="00DD01E8">
      <w:pPr>
        <w:pStyle w:val="Caption"/>
        <w:spacing w:before="0" w:after="320"/>
      </w:pPr>
      <w:bookmarkStart w:id="22" w:name="_Ref62391493"/>
      <w:r>
        <w:t xml:space="preserve">Figure </w:t>
      </w:r>
      <w:fldSimple w:instr=" SEQ Figure \* ARABIC ">
        <w:r w:rsidR="00020BDF">
          <w:rPr>
            <w:noProof/>
          </w:rPr>
          <w:t>8</w:t>
        </w:r>
      </w:fldSimple>
      <w:bookmarkEnd w:id="22"/>
      <w:r>
        <w:t>: Cow-horse inter-surface map using only 4 feature</w:t>
      </w:r>
      <w:r w:rsidR="003274D3">
        <w:t>s</w:t>
      </w:r>
      <w:r>
        <w:t>.</w:t>
      </w:r>
    </w:p>
    <w:tbl>
      <w:tblPr>
        <w:tblStyle w:val="TableGrid"/>
        <w:tblW w:w="4795" w:type="dxa"/>
        <w:jc w:val="center"/>
        <w:tblLayout w:type="fixed"/>
        <w:tblCellMar>
          <w:left w:w="0" w:type="dxa"/>
          <w:right w:w="0" w:type="dxa"/>
        </w:tblCellMar>
        <w:tblLook w:val="01E0" w:firstRow="1" w:lastRow="1" w:firstColumn="1" w:lastColumn="1" w:noHBand="0" w:noVBand="0"/>
      </w:tblPr>
      <w:tblGrid>
        <w:gridCol w:w="2397"/>
        <w:gridCol w:w="2398"/>
      </w:tblGrid>
      <w:tr w:rsidR="00B403D0">
        <w:trPr>
          <w:jc w:val="center"/>
        </w:trPr>
        <w:tc>
          <w:tcPr>
            <w:tcW w:w="2397" w:type="dxa"/>
            <w:tcBorders>
              <w:top w:val="nil"/>
              <w:left w:val="nil"/>
              <w:bottom w:val="nil"/>
              <w:right w:val="nil"/>
            </w:tcBorders>
            <w:vAlign w:val="center"/>
          </w:tcPr>
          <w:p w:rsidR="00B403D0" w:rsidRPr="00FC5511" w:rsidRDefault="00F91567" w:rsidP="00543CC5">
            <w:pPr>
              <w:keepNext/>
              <w:keepLines/>
              <w:spacing w:after="40"/>
              <w:jc w:val="center"/>
              <w:rPr>
                <w:sz w:val="16"/>
                <w:szCs w:val="16"/>
              </w:rPr>
            </w:pPr>
            <w:r>
              <w:rPr>
                <w:noProof/>
                <w:sz w:val="16"/>
                <w:szCs w:val="16"/>
              </w:rPr>
              <w:drawing>
                <wp:inline distT="0" distB="0" distL="0" distR="0">
                  <wp:extent cx="1552575" cy="1233170"/>
                  <wp:effectExtent l="0" t="0" r="0" b="0"/>
                  <wp:docPr id="103" name="Picture 103" descr="chre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hremes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2575" cy="1233170"/>
                          </a:xfrm>
                          <a:prstGeom prst="rect">
                            <a:avLst/>
                          </a:prstGeom>
                          <a:noFill/>
                          <a:ln>
                            <a:noFill/>
                          </a:ln>
                        </pic:spPr>
                      </pic:pic>
                    </a:graphicData>
                  </a:graphic>
                </wp:inline>
              </w:drawing>
            </w:r>
          </w:p>
        </w:tc>
        <w:tc>
          <w:tcPr>
            <w:tcW w:w="2398" w:type="dxa"/>
            <w:tcBorders>
              <w:top w:val="nil"/>
              <w:left w:val="nil"/>
              <w:bottom w:val="nil"/>
              <w:right w:val="nil"/>
            </w:tcBorders>
            <w:vAlign w:val="center"/>
          </w:tcPr>
          <w:p w:rsidR="00B403D0" w:rsidRPr="00FC5511" w:rsidRDefault="00F91567" w:rsidP="00543CC5">
            <w:pPr>
              <w:keepNext/>
              <w:keepLines/>
              <w:spacing w:after="40"/>
              <w:jc w:val="center"/>
              <w:rPr>
                <w:sz w:val="16"/>
                <w:szCs w:val="16"/>
              </w:rPr>
            </w:pPr>
            <w:r>
              <w:rPr>
                <w:noProof/>
                <w:sz w:val="16"/>
                <w:szCs w:val="16"/>
              </w:rPr>
              <w:drawing>
                <wp:inline distT="0" distB="0" distL="0" distR="0">
                  <wp:extent cx="1403350" cy="1254760"/>
                  <wp:effectExtent l="0" t="0" r="0" b="0"/>
                  <wp:docPr id="104" name="Picture 104" descr="c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h4"/>
                          <pic:cNvPicPr>
                            <a:picLocks noChangeAspect="1" noChangeArrowheads="1"/>
                          </pic:cNvPicPr>
                        </pic:nvPicPr>
                        <pic:blipFill>
                          <a:blip r:embed="rId32">
                            <a:extLst>
                              <a:ext uri="{28A0092B-C50C-407E-A947-70E740481C1C}">
                                <a14:useLocalDpi xmlns:a14="http://schemas.microsoft.com/office/drawing/2010/main" val="0"/>
                              </a:ext>
                            </a:extLst>
                          </a:blip>
                          <a:srcRect l="8000" t="16000" b="1579"/>
                          <a:stretch>
                            <a:fillRect/>
                          </a:stretch>
                        </pic:blipFill>
                        <pic:spPr bwMode="auto">
                          <a:xfrm>
                            <a:off x="0" y="0"/>
                            <a:ext cx="1403350" cy="1254760"/>
                          </a:xfrm>
                          <a:prstGeom prst="rect">
                            <a:avLst/>
                          </a:prstGeom>
                          <a:noFill/>
                          <a:ln>
                            <a:noFill/>
                          </a:ln>
                        </pic:spPr>
                      </pic:pic>
                    </a:graphicData>
                  </a:graphic>
                </wp:inline>
              </w:drawing>
            </w:r>
          </w:p>
        </w:tc>
      </w:tr>
      <w:tr w:rsidR="00B403D0">
        <w:trPr>
          <w:jc w:val="center"/>
        </w:trPr>
        <w:tc>
          <w:tcPr>
            <w:tcW w:w="2397" w:type="dxa"/>
            <w:tcBorders>
              <w:top w:val="nil"/>
              <w:left w:val="nil"/>
              <w:bottom w:val="nil"/>
              <w:right w:val="nil"/>
            </w:tcBorders>
            <w:vAlign w:val="center"/>
          </w:tcPr>
          <w:p w:rsidR="00B403D0" w:rsidRPr="00FC5511" w:rsidRDefault="002257D4" w:rsidP="00543CC5">
            <w:pPr>
              <w:keepNext/>
              <w:keepLines/>
              <w:spacing w:after="40"/>
              <w:jc w:val="center"/>
              <w:rPr>
                <w:sz w:val="16"/>
                <w:szCs w:val="16"/>
              </w:rPr>
            </w:pPr>
            <w:r>
              <w:rPr>
                <w:sz w:val="16"/>
                <w:szCs w:val="16"/>
              </w:rPr>
              <w:t>(a) composition</w:t>
            </w:r>
            <w:r w:rsidR="00B403D0">
              <w:rPr>
                <w:sz w:val="16"/>
                <w:szCs w:val="16"/>
              </w:rPr>
              <w:t xml:space="preserve"> of 2 simplicial maps</w:t>
            </w:r>
          </w:p>
        </w:tc>
        <w:tc>
          <w:tcPr>
            <w:tcW w:w="2398" w:type="dxa"/>
            <w:tcBorders>
              <w:top w:val="nil"/>
              <w:left w:val="nil"/>
              <w:bottom w:val="nil"/>
              <w:right w:val="nil"/>
            </w:tcBorders>
            <w:vAlign w:val="center"/>
          </w:tcPr>
          <w:p w:rsidR="00B403D0" w:rsidRPr="00FC5511" w:rsidRDefault="002257D4" w:rsidP="00543CC5">
            <w:pPr>
              <w:keepNext/>
              <w:keepLines/>
              <w:spacing w:after="40"/>
              <w:jc w:val="center"/>
              <w:rPr>
                <w:sz w:val="16"/>
                <w:szCs w:val="16"/>
              </w:rPr>
            </w:pPr>
            <w:r>
              <w:rPr>
                <w:sz w:val="16"/>
                <w:szCs w:val="16"/>
              </w:rPr>
              <w:t xml:space="preserve">(b) </w:t>
            </w:r>
            <w:r w:rsidR="00B403D0">
              <w:rPr>
                <w:sz w:val="16"/>
                <w:szCs w:val="16"/>
              </w:rPr>
              <w:t>direct inter-surface map</w:t>
            </w:r>
          </w:p>
        </w:tc>
      </w:tr>
      <w:tr w:rsidR="00B403D0">
        <w:trPr>
          <w:jc w:val="center"/>
        </w:trPr>
        <w:tc>
          <w:tcPr>
            <w:tcW w:w="4795" w:type="dxa"/>
            <w:gridSpan w:val="2"/>
            <w:tcBorders>
              <w:top w:val="nil"/>
              <w:left w:val="nil"/>
              <w:bottom w:val="nil"/>
              <w:right w:val="nil"/>
            </w:tcBorders>
          </w:tcPr>
          <w:p w:rsidR="00B403D0" w:rsidRDefault="00B403D0" w:rsidP="00DD01E8">
            <w:pPr>
              <w:pStyle w:val="Caption"/>
              <w:spacing w:after="200"/>
              <w:jc w:val="both"/>
            </w:pPr>
            <w:bookmarkStart w:id="23" w:name="_Ref62391547"/>
            <w:r>
              <w:t xml:space="preserve">Figure </w:t>
            </w:r>
            <w:fldSimple w:instr=" SEQ Figure \* ARABIC ">
              <w:r w:rsidR="00020BDF">
                <w:rPr>
                  <w:noProof/>
                </w:rPr>
                <w:t>9</w:t>
              </w:r>
            </w:fldSimple>
            <w:bookmarkEnd w:id="23"/>
            <w:r>
              <w:t xml:space="preserve">. </w:t>
            </w:r>
            <w:r w:rsidR="00FD6F19">
              <w:t>The</w:t>
            </w:r>
            <w:r>
              <w:t xml:space="preserve"> inter-surface map automatically favors shape correspondence, unlike the composition of two separate simpl</w:t>
            </w:r>
            <w:r>
              <w:t>i</w:t>
            </w:r>
            <w:r>
              <w:t xml:space="preserve">cial parametrizations, as shown in these morphs.  (The simplicial map uses the 17 feature points shown in </w:t>
            </w:r>
            <w:r>
              <w:fldChar w:fldCharType="begin"/>
            </w:r>
            <w:r>
              <w:instrText xml:space="preserve"> REF _Ref61970282 \h </w:instrText>
            </w:r>
            <w:r>
              <w:fldChar w:fldCharType="separate"/>
            </w:r>
            <w:r w:rsidR="00020BDF">
              <w:t xml:space="preserve">Figure </w:t>
            </w:r>
            <w:r w:rsidR="00020BDF">
              <w:rPr>
                <w:noProof/>
              </w:rPr>
              <w:t>2</w:t>
            </w:r>
            <w:r>
              <w:fldChar w:fldCharType="end"/>
            </w:r>
            <w:r>
              <w:t>.)</w:t>
            </w:r>
            <w:r w:rsidR="00B5590F">
              <w:t xml:space="preserve"> </w:t>
            </w:r>
            <w:r w:rsidR="002257D4" w:rsidRPr="002257D4">
              <w:rPr>
                <w:sz w:val="16"/>
                <w:szCs w:val="16"/>
              </w:rPr>
              <w:t>(</w:t>
            </w:r>
            <w:r w:rsidR="00B5590F" w:rsidRPr="002257D4">
              <w:rPr>
                <w:sz w:val="16"/>
                <w:szCs w:val="16"/>
              </w:rPr>
              <w:t xml:space="preserve">Symmetric stretch efficiencies: </w:t>
            </w:r>
            <w:r w:rsidR="002257D4">
              <w:rPr>
                <w:sz w:val="16"/>
                <w:szCs w:val="16"/>
              </w:rPr>
              <w:t xml:space="preserve">(a) </w:t>
            </w:r>
            <w:r w:rsidR="00B5590F" w:rsidRPr="002257D4">
              <w:rPr>
                <w:sz w:val="16"/>
                <w:szCs w:val="16"/>
              </w:rPr>
              <w:t xml:space="preserve">0.416, </w:t>
            </w:r>
            <w:r w:rsidR="002257D4">
              <w:rPr>
                <w:sz w:val="16"/>
                <w:szCs w:val="16"/>
              </w:rPr>
              <w:t>(b)</w:t>
            </w:r>
            <w:r w:rsidR="003C1CA0">
              <w:rPr>
                <w:sz w:val="16"/>
                <w:szCs w:val="16"/>
              </w:rPr>
              <w:t xml:space="preserve"> 0.442</w:t>
            </w:r>
            <w:r w:rsidR="002257D4" w:rsidRPr="002257D4">
              <w:rPr>
                <w:sz w:val="16"/>
                <w:szCs w:val="16"/>
              </w:rPr>
              <w:t>)</w:t>
            </w:r>
            <w:r w:rsidR="003C1CA0">
              <w:rPr>
                <w:sz w:val="16"/>
                <w:szCs w:val="16"/>
              </w:rPr>
              <w:t>.</w:t>
            </w:r>
          </w:p>
        </w:tc>
      </w:tr>
    </w:tbl>
    <w:p w:rsidR="0010239E" w:rsidRDefault="00DF23E6" w:rsidP="0010239E">
      <w:pPr>
        <w:pStyle w:val="Heading2"/>
      </w:pPr>
      <w:r w:rsidRPr="001821AB">
        <w:t>Simplicial parametrization</w:t>
      </w:r>
    </w:p>
    <w:p w:rsidR="00A65080" w:rsidRDefault="00DF23E6" w:rsidP="001A224B">
      <w:pPr>
        <w:pStyle w:val="BodyText"/>
      </w:pPr>
      <w:r>
        <w:t>In this scenario,</w:t>
      </w:r>
      <w:r w:rsidR="00CC6720">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t xml:space="preserve"> is an abstract domain whose triangle faces are conceptually all equilateral.  Although such a domain lacks an isometric embedding in</w:t>
      </w:r>
      <w:r w:rsidR="00CC6720">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w:t>
      </w:r>
      <w:r w:rsidR="00555EA7">
        <w:t xml:space="preserve">this is not </w:t>
      </w:r>
      <w:r>
        <w:t xml:space="preserve">a problem </w:t>
      </w:r>
      <w:r w:rsidR="00555EA7">
        <w:t xml:space="preserve">for the </w:t>
      </w:r>
      <w:r>
        <w:t>alg</w:t>
      </w:r>
      <w:r>
        <w:t>o</w:t>
      </w:r>
      <w:r>
        <w:t>rithm.</w:t>
      </w:r>
      <w:r w:rsidR="00B14D77">
        <w:t xml:space="preserve"> </w:t>
      </w:r>
      <w:r w:rsidR="00543CC5">
        <w:t>During the construction of the local neighborhood</w:t>
      </w:r>
      <w:r w:rsidR="00CC6720">
        <w:t xml:space="preserve"> </w:t>
      </w:r>
      <m:oMath>
        <m:r>
          <m:rPr>
            <m:scr m:val="script"/>
          </m:rPr>
          <w:rPr>
            <w:rFonts w:ascii="Cambria Math" w:hAnsi="Cambria Math"/>
          </w:rPr>
          <m:t>N</m:t>
        </m:r>
        <m:d>
          <m:dPr>
            <m:ctrlPr>
              <w:rPr>
                <w:rFonts w:ascii="Cambria Math" w:hAnsi="Cambria Math"/>
                <w:i/>
              </w:rPr>
            </m:ctrlPr>
          </m:dPr>
          <m:e>
            <m:acc>
              <m:accPr>
                <m:ctrlPr>
                  <w:rPr>
                    <w:rFonts w:ascii="Cambria Math" w:hAnsi="Cambria Math"/>
                    <w:i/>
                  </w:rPr>
                </m:ctrlPr>
              </m:accPr>
              <m:e>
                <m:r>
                  <w:rPr>
                    <w:rFonts w:ascii="Cambria Math" w:hAnsi="Cambria Math"/>
                  </w:rPr>
                  <m:t>v</m:t>
                </m:r>
              </m:e>
            </m:acc>
          </m:e>
        </m:d>
      </m:oMath>
      <w:r w:rsidR="00543CC5">
        <w:t xml:space="preserve"> in Section </w:t>
      </w:r>
      <w:r w:rsidR="00543CC5">
        <w:fldChar w:fldCharType="begin"/>
      </w:r>
      <w:r w:rsidR="00543CC5">
        <w:instrText xml:space="preserve"> REF _Ref62392849 \r \h </w:instrText>
      </w:r>
      <w:r w:rsidR="00543CC5">
        <w:fldChar w:fldCharType="separate"/>
      </w:r>
      <w:r w:rsidR="00020BDF">
        <w:t>5.1</w:t>
      </w:r>
      <w:r w:rsidR="00543CC5">
        <w:fldChar w:fldCharType="end"/>
      </w:r>
      <w:r w:rsidR="00543CC5">
        <w:t xml:space="preserve">, </w:t>
      </w:r>
      <w:r w:rsidR="0088073E">
        <w:t>the</w:t>
      </w:r>
      <w:r w:rsidR="00AF54BA">
        <w:t xml:space="preserve"> faces in</w:t>
      </w:r>
      <w:r w:rsidR="00CC6720">
        <w:t xml:space="preserve"> </w:t>
      </w:r>
      <m:oMath>
        <m:r>
          <m:rPr>
            <m:scr m:val="script"/>
          </m:rP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e>
        </m:d>
      </m:oMath>
      <w:r w:rsidR="00AF54BA">
        <w:t xml:space="preserve"> are </w:t>
      </w:r>
      <w:r w:rsidR="00555EA7">
        <w:t xml:space="preserve">simply </w:t>
      </w:r>
      <w:r w:rsidR="00AF54BA">
        <w:t>taken to be equilateral.</w:t>
      </w:r>
    </w:p>
    <w:p w:rsidR="00B403D0" w:rsidRDefault="00074EFC" w:rsidP="00555EA7">
      <w:pPr>
        <w:pStyle w:val="BodyText"/>
        <w:spacing w:after="0"/>
      </w:pPr>
      <w:r>
        <w:t xml:space="preserve">Among previous simplicial parametrization methods, the </w:t>
      </w:r>
      <w:r w:rsidR="00AF54BA">
        <w:t xml:space="preserve">most advanced </w:t>
      </w:r>
      <w:r>
        <w:t xml:space="preserve">is </w:t>
      </w:r>
      <w:r w:rsidR="00AF54BA">
        <w:t xml:space="preserve">the </w:t>
      </w:r>
      <w:r w:rsidR="005D1D4C">
        <w:t>Globally Smooth Paramet</w:t>
      </w:r>
      <w:r w:rsidR="00DF23E6">
        <w:t>rization (GSP) work</w:t>
      </w:r>
      <w:r w:rsidR="00AF54BA">
        <w:t xml:space="preserve"> of</w:t>
      </w:r>
      <w:r w:rsidR="00DF23E6">
        <w:t xml:space="preserve"> Khodakovsky et al [2003]</w:t>
      </w:r>
      <w:r w:rsidR="003274D3">
        <w:t xml:space="preserve">, which </w:t>
      </w:r>
      <w:r w:rsidR="00AF54BA">
        <w:t>attains smoothness across domain edges</w:t>
      </w:r>
      <w:r>
        <w:t xml:space="preserve">.  However, </w:t>
      </w:r>
      <w:r w:rsidR="00AF54BA">
        <w:t xml:space="preserve">it </w:t>
      </w:r>
      <w:r w:rsidR="00DF23E6">
        <w:t xml:space="preserve">compresses the </w:t>
      </w:r>
      <w:r w:rsidR="00966D0B">
        <w:t>parametriz</w:t>
      </w:r>
      <w:r w:rsidR="00DF23E6">
        <w:t xml:space="preserve">ation in the vicinity of low-valence irregular vertices, and stretches it near high-valence irregular vertices.  As </w:t>
      </w:r>
      <w:r w:rsidR="00DF23E6">
        <w:fldChar w:fldCharType="begin"/>
      </w:r>
      <w:r w:rsidR="00DF23E6">
        <w:instrText xml:space="preserve"> REF _Ref61977821 \h </w:instrText>
      </w:r>
      <w:r w:rsidR="00DF23E6">
        <w:fldChar w:fldCharType="separate"/>
      </w:r>
      <w:r w:rsidR="00020BDF">
        <w:t xml:space="preserve">Figure </w:t>
      </w:r>
      <w:r w:rsidR="00020BDF">
        <w:rPr>
          <w:noProof/>
        </w:rPr>
        <w:t>10</w:t>
      </w:r>
      <w:r w:rsidR="00DF23E6">
        <w:fldChar w:fldCharType="end"/>
      </w:r>
      <w:r w:rsidR="00DF23E6">
        <w:t xml:space="preserve"> shows, our maps are visually smooth everywhere, and </w:t>
      </w:r>
      <w:r w:rsidR="00274510">
        <w:t xml:space="preserve">the extraordinary domain </w:t>
      </w:r>
      <w:r w:rsidR="00DF23E6">
        <w:t>vert</w:t>
      </w:r>
      <w:r w:rsidR="00DF23E6">
        <w:t>i</w:t>
      </w:r>
      <w:r w:rsidR="00DF23E6">
        <w:t xml:space="preserve">ces </w:t>
      </w:r>
      <w:r w:rsidR="00274510">
        <w:t xml:space="preserve">have much less influence </w:t>
      </w:r>
      <w:r w:rsidR="00DF23E6">
        <w:t xml:space="preserve">on the </w:t>
      </w:r>
      <w:r w:rsidR="003274D3">
        <w:t>parametrization</w:t>
      </w:r>
      <w:r w:rsidR="00EC5EA0">
        <w:t xml:space="preserve"> </w:t>
      </w:r>
      <w:r w:rsidR="00274510">
        <w:t>uniformity</w:t>
      </w:r>
      <w:r w:rsidR="00EC5EA0">
        <w:t>.</w:t>
      </w:r>
    </w:p>
    <w:p w:rsidR="00B403D0" w:rsidRPr="00FD7BE1" w:rsidRDefault="00F91567" w:rsidP="00593AA8">
      <w:pPr>
        <w:spacing w:after="0"/>
      </w:pPr>
      <w:r>
        <w:rPr>
          <w:noProof/>
        </w:rPr>
        <w:drawing>
          <wp:inline distT="0" distB="0" distL="0" distR="0">
            <wp:extent cx="3019425" cy="2722245"/>
            <wp:effectExtent l="0" t="0" r="0" b="0"/>
            <wp:docPr id="107" name="Picture 107" descr="gsp_comparison_2x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gsp_comparison_2x2 cop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19425" cy="2722245"/>
                    </a:xfrm>
                    <a:prstGeom prst="rect">
                      <a:avLst/>
                    </a:prstGeom>
                    <a:noFill/>
                    <a:ln>
                      <a:noFill/>
                    </a:ln>
                  </pic:spPr>
                </pic:pic>
              </a:graphicData>
            </a:graphic>
          </wp:inline>
        </w:drawing>
      </w:r>
    </w:p>
    <w:p w:rsidR="006D1556" w:rsidRDefault="00B403D0" w:rsidP="00B14D77">
      <w:pPr>
        <w:pStyle w:val="Caption"/>
        <w:spacing w:after="240"/>
        <w:jc w:val="both"/>
      </w:pPr>
      <w:bookmarkStart w:id="24" w:name="_Ref61977821"/>
      <w:bookmarkStart w:id="25" w:name="_Ref61977808"/>
      <w:r>
        <w:t xml:space="preserve">Figure </w:t>
      </w:r>
      <w:fldSimple w:instr=" SEQ Figure \* ARABIC ">
        <w:r w:rsidR="00020BDF">
          <w:rPr>
            <w:noProof/>
          </w:rPr>
          <w:t>10</w:t>
        </w:r>
      </w:fldSimple>
      <w:bookmarkEnd w:id="24"/>
      <w:r>
        <w:t>. Comparison of semi-regular remeshing using GSP (middle) and</w:t>
      </w:r>
      <w:bookmarkEnd w:id="25"/>
      <w:r>
        <w:t xml:space="preserve"> our method (right)</w:t>
      </w:r>
      <w:r w:rsidR="00D73445">
        <w:t>, using the same set of base domain patches (left)</w:t>
      </w:r>
      <w:r>
        <w:t>.</w:t>
      </w:r>
      <w:r w:rsidR="00F07762">
        <w:t xml:space="preserve"> </w:t>
      </w:r>
      <w:r w:rsidR="00D73445">
        <w:t xml:space="preserve"> </w:t>
      </w:r>
      <w:r w:rsidR="00CE2498" w:rsidRPr="00CE2498">
        <w:rPr>
          <w:sz w:val="16"/>
        </w:rPr>
        <w:t>(</w:t>
      </w:r>
      <w:r w:rsidR="00F07762" w:rsidRPr="00CE2498">
        <w:rPr>
          <w:sz w:val="16"/>
        </w:rPr>
        <w:t xml:space="preserve">One-way stretch efficiencies: </w:t>
      </w:r>
      <w:r w:rsidR="00D07161">
        <w:rPr>
          <w:sz w:val="16"/>
        </w:rPr>
        <w:t xml:space="preserve">bunny </w:t>
      </w:r>
      <w:r w:rsidR="00441AA9">
        <w:rPr>
          <w:sz w:val="16"/>
        </w:rPr>
        <w:t xml:space="preserve">0.800, 0.915; </w:t>
      </w:r>
      <w:r w:rsidR="006D1556" w:rsidRPr="00CE2498">
        <w:rPr>
          <w:sz w:val="16"/>
        </w:rPr>
        <w:t xml:space="preserve"> </w:t>
      </w:r>
      <w:r w:rsidR="00D07161">
        <w:rPr>
          <w:sz w:val="16"/>
        </w:rPr>
        <w:t xml:space="preserve">David </w:t>
      </w:r>
      <w:r w:rsidR="003C1CA0">
        <w:rPr>
          <w:sz w:val="16"/>
        </w:rPr>
        <w:t>0.761, 0.902</w:t>
      </w:r>
      <w:r w:rsidR="00CE2498" w:rsidRPr="00CE2498">
        <w:rPr>
          <w:sz w:val="16"/>
        </w:rPr>
        <w:t>)</w:t>
      </w:r>
      <w:r w:rsidR="003C1CA0">
        <w:rPr>
          <w:sz w:val="16"/>
        </w:rPr>
        <w:t>.</w:t>
      </w:r>
    </w:p>
    <w:p w:rsidR="0010239E" w:rsidRDefault="00DF23E6" w:rsidP="0010239E">
      <w:pPr>
        <w:pStyle w:val="Heading2"/>
      </w:pPr>
      <w:r>
        <w:t>Octahedral</w:t>
      </w:r>
      <w:r w:rsidRPr="00333576">
        <w:t xml:space="preserve"> parametrization</w:t>
      </w:r>
    </w:p>
    <w:p w:rsidR="00D07050" w:rsidRDefault="00F91567" w:rsidP="00576C3C">
      <w:pPr>
        <w:pStyle w:val="BodyText"/>
        <w:spacing w:after="240"/>
      </w:pPr>
      <w:r>
        <w:rPr>
          <w:noProof/>
        </w:rPr>
        <w:drawing>
          <wp:anchor distT="0" distB="0" distL="114300" distR="114300" simplePos="0" relativeHeight="251660800" behindDoc="1" locked="1" layoutInCell="1" allowOverlap="1">
            <wp:simplePos x="0" y="0"/>
            <wp:positionH relativeFrom="column">
              <wp:align>right</wp:align>
            </wp:positionH>
            <wp:positionV relativeFrom="line">
              <wp:align>top</wp:align>
            </wp:positionV>
            <wp:extent cx="1104265" cy="1104265"/>
            <wp:effectExtent l="0" t="0" r="0" b="0"/>
            <wp:wrapTight wrapText="bothSides">
              <wp:wrapPolygon edited="0">
                <wp:start x="0" y="0"/>
                <wp:lineTo x="0" y="21240"/>
                <wp:lineTo x="21240" y="21240"/>
                <wp:lineTo x="21240" y="0"/>
                <wp:lineTo x="0" y="0"/>
              </wp:wrapPolygon>
            </wp:wrapTight>
            <wp:docPr id="3679" name="Picture 3679" descr="ve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9" descr="venu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DF23E6">
        <w:t>Praun and Hoppe [2003] use a sphere as an intermediate domain to par</w:t>
      </w:r>
      <w:r w:rsidR="00DF23E6">
        <w:t>a</w:t>
      </w:r>
      <w:r w:rsidR="00DF23E6">
        <w:t>metrize a surface onto an octahedron, for subsequent geometry image remeshing.  By directly optimizing the octah</w:t>
      </w:r>
      <w:r w:rsidR="00DF23E6">
        <w:t>e</w:t>
      </w:r>
      <w:r w:rsidR="00DF23E6">
        <w:t>dron-to-surface map, we obtain improved results</w:t>
      </w:r>
      <w:r w:rsidR="00387FE6">
        <w:t xml:space="preserve">.  </w:t>
      </w:r>
      <w:r w:rsidR="007B49AD">
        <w:t>The inset figure shows the Venus head as a geometry image obtained by unfolding an oct</w:t>
      </w:r>
      <w:r w:rsidR="007B49AD">
        <w:t>a</w:t>
      </w:r>
      <w:r w:rsidR="007B49AD">
        <w:t xml:space="preserve">hedral </w:t>
      </w:r>
      <w:r w:rsidR="00966D0B">
        <w:t>parametriz</w:t>
      </w:r>
      <w:r w:rsidR="007B49AD">
        <w:t xml:space="preserve">ation.  </w:t>
      </w:r>
      <w:r w:rsidR="00387FE6">
        <w:t>As shown in</w:t>
      </w:r>
      <w:r w:rsidR="001A224B">
        <w:t xml:space="preserve"> </w:t>
      </w:r>
      <w:r w:rsidR="00DF23E6">
        <w:fldChar w:fldCharType="begin"/>
      </w:r>
      <w:r w:rsidR="00DF23E6">
        <w:instrText xml:space="preserve"> REF _Ref61978027 \h </w:instrText>
      </w:r>
      <w:r w:rsidR="00DF23E6">
        <w:fldChar w:fldCharType="separate"/>
      </w:r>
      <w:r w:rsidR="00020BDF">
        <w:t xml:space="preserve">Table </w:t>
      </w:r>
      <w:r w:rsidR="00020BDF">
        <w:rPr>
          <w:noProof/>
        </w:rPr>
        <w:t>1</w:t>
      </w:r>
      <w:r w:rsidR="00DF23E6">
        <w:fldChar w:fldCharType="end"/>
      </w:r>
      <w:r w:rsidR="00387FE6">
        <w:t>, t</w:t>
      </w:r>
      <w:r w:rsidR="001A224B">
        <w:t xml:space="preserve">he </w:t>
      </w:r>
      <w:r w:rsidR="00555EA7">
        <w:t>par</w:t>
      </w:r>
      <w:r w:rsidR="00555EA7">
        <w:t>a</w:t>
      </w:r>
      <w:r w:rsidR="00555EA7">
        <w:t xml:space="preserve">metrization </w:t>
      </w:r>
      <w:r w:rsidR="0088073E">
        <w:t xml:space="preserve">stretch efficiency </w:t>
      </w:r>
      <w:r w:rsidR="001A224B">
        <w:t>is improved in all cases</w:t>
      </w:r>
      <w:r w:rsidR="00A20371">
        <w:t>, and t</w:t>
      </w:r>
      <w:r w:rsidR="00DF23E6">
        <w:t xml:space="preserve">he geometric accuracy </w:t>
      </w:r>
      <w:r w:rsidR="00A20371">
        <w:t>of</w:t>
      </w:r>
      <w:r w:rsidR="00DF23E6">
        <w:t xml:space="preserve"> the remeshes </w:t>
      </w:r>
      <w:r w:rsidR="001A224B">
        <w:t xml:space="preserve">(as measured with PSNR) </w:t>
      </w:r>
      <w:r w:rsidR="00DF23E6">
        <w:t xml:space="preserve">is </w:t>
      </w:r>
      <w:r w:rsidR="00A20371">
        <w:t>also i</w:t>
      </w:r>
      <w:r w:rsidR="00A20371">
        <w:t>m</w:t>
      </w:r>
      <w:r w:rsidR="00A20371">
        <w:t>proved for models with many extremities.</w:t>
      </w:r>
    </w:p>
    <w:tbl>
      <w:tblPr>
        <w:tblStyle w:val="TableGrid"/>
        <w:tblpPr w:leftFromText="180" w:rightFromText="180" w:vertAnchor="text" w:horzAnchor="margin" w:tblpY="50"/>
        <w:tblW w:w="4902" w:type="pct"/>
        <w:tblCellMar>
          <w:left w:w="0" w:type="dxa"/>
          <w:right w:w="0" w:type="dxa"/>
        </w:tblCellMar>
        <w:tblLook w:val="00A0" w:firstRow="1" w:lastRow="0" w:firstColumn="1" w:lastColumn="0" w:noHBand="0" w:noVBand="0"/>
      </w:tblPr>
      <w:tblGrid>
        <w:gridCol w:w="1274"/>
        <w:gridCol w:w="846"/>
        <w:gridCol w:w="880"/>
        <w:gridCol w:w="831"/>
        <w:gridCol w:w="880"/>
      </w:tblGrid>
      <w:tr w:rsidR="007819D6">
        <w:tc>
          <w:tcPr>
            <w:tcW w:w="1361" w:type="pct"/>
            <w:vMerge w:val="restart"/>
            <w:shd w:val="clear" w:color="auto" w:fill="auto"/>
            <w:vAlign w:val="center"/>
          </w:tcPr>
          <w:p w:rsidR="007819D6" w:rsidRPr="00E82EFA" w:rsidRDefault="007819D6" w:rsidP="00A9381A">
            <w:pPr>
              <w:spacing w:after="40"/>
              <w:jc w:val="center"/>
            </w:pPr>
            <w:r>
              <w:t>Model</w:t>
            </w:r>
          </w:p>
        </w:tc>
        <w:tc>
          <w:tcPr>
            <w:tcW w:w="1849" w:type="pct"/>
            <w:gridSpan w:val="2"/>
            <w:shd w:val="clear" w:color="auto" w:fill="auto"/>
            <w:vAlign w:val="center"/>
          </w:tcPr>
          <w:p w:rsidR="007819D6" w:rsidRPr="00E82EFA" w:rsidRDefault="007819D6" w:rsidP="00A9381A">
            <w:pPr>
              <w:spacing w:before="20" w:after="40"/>
              <w:jc w:val="center"/>
            </w:pPr>
            <w:r>
              <w:t>One-way</w:t>
            </w:r>
            <w:r>
              <w:br/>
            </w: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CC6720">
              <w:t xml:space="preserve"> </w:t>
            </w:r>
            <w:r>
              <w:t>stretch efficiency</w:t>
            </w:r>
          </w:p>
        </w:tc>
        <w:tc>
          <w:tcPr>
            <w:tcW w:w="1790" w:type="pct"/>
            <w:gridSpan w:val="2"/>
            <w:shd w:val="clear" w:color="auto" w:fill="auto"/>
            <w:vAlign w:val="center"/>
          </w:tcPr>
          <w:p w:rsidR="007819D6" w:rsidRDefault="007819D6" w:rsidP="00A9381A">
            <w:pPr>
              <w:spacing w:before="20" w:after="40"/>
              <w:jc w:val="center"/>
            </w:pPr>
            <w:r>
              <w:t>Remesh PSNR</w:t>
            </w:r>
            <w:r>
              <w:br/>
              <w:t>(dB)</w:t>
            </w:r>
          </w:p>
        </w:tc>
      </w:tr>
      <w:tr w:rsidR="007819D6">
        <w:tc>
          <w:tcPr>
            <w:tcW w:w="1361" w:type="pct"/>
            <w:vMerge/>
            <w:tcBorders>
              <w:bottom w:val="double" w:sz="4" w:space="0" w:color="auto"/>
            </w:tcBorders>
            <w:shd w:val="clear" w:color="auto" w:fill="auto"/>
            <w:vAlign w:val="center"/>
          </w:tcPr>
          <w:p w:rsidR="007819D6" w:rsidRDefault="007819D6" w:rsidP="009A3C39">
            <w:pPr>
              <w:pStyle w:val="BodyText"/>
              <w:spacing w:after="40"/>
              <w:jc w:val="center"/>
            </w:pPr>
          </w:p>
        </w:tc>
        <w:tc>
          <w:tcPr>
            <w:tcW w:w="906" w:type="pct"/>
            <w:tcBorders>
              <w:bottom w:val="double" w:sz="4" w:space="0" w:color="auto"/>
            </w:tcBorders>
            <w:vAlign w:val="center"/>
          </w:tcPr>
          <w:p w:rsidR="007819D6" w:rsidRPr="00CE2498" w:rsidRDefault="00CC6720" w:rsidP="00A9381A">
            <w:pPr>
              <w:spacing w:after="40"/>
              <w:jc w:val="center"/>
            </w:pPr>
            <m:oMathPara>
              <m:oMath>
                <m:r>
                  <w:rPr>
                    <w:rFonts w:ascii="Cambria Math" w:hAnsi="Cambria Math"/>
                  </w:rPr>
                  <m:t>D</m:t>
                </m:r>
                <m:r>
                  <m:rPr>
                    <m:nor/>
                  </m:rPr>
                  <m:t>→</m:t>
                </m:r>
                <m:r>
                  <w:rPr>
                    <w:rFonts w:ascii="Cambria Math" w:hAnsi="Cambria Math"/>
                  </w:rPr>
                  <m:t>S</m:t>
                </m:r>
                <m:r>
                  <m:rPr>
                    <m:nor/>
                  </m: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m:oMathPara>
          </w:p>
        </w:tc>
        <w:tc>
          <w:tcPr>
            <w:tcW w:w="942" w:type="pct"/>
            <w:tcBorders>
              <w:bottom w:val="double" w:sz="4" w:space="0" w:color="auto"/>
            </w:tcBorders>
            <w:vAlign w:val="center"/>
          </w:tcPr>
          <w:p w:rsidR="007819D6" w:rsidRPr="00CE2498" w:rsidRDefault="00CC6720" w:rsidP="00A9381A">
            <w:pPr>
              <w:spacing w:after="40"/>
              <w:jc w:val="center"/>
              <w:rPr>
                <w:vertAlign w:val="subscript"/>
              </w:rPr>
            </w:pPr>
            <m:oMathPara>
              <m:oMath>
                <m:r>
                  <m:rPr>
                    <m:nor/>
                  </m:rPr>
                  <m:t>D→</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m:oMathPara>
          </w:p>
        </w:tc>
        <w:tc>
          <w:tcPr>
            <w:tcW w:w="849" w:type="pct"/>
            <w:tcBorders>
              <w:bottom w:val="double" w:sz="4" w:space="0" w:color="auto"/>
            </w:tcBorders>
            <w:shd w:val="clear" w:color="auto" w:fill="auto"/>
            <w:vAlign w:val="center"/>
          </w:tcPr>
          <w:p w:rsidR="007819D6" w:rsidRPr="00CE2498" w:rsidRDefault="00CC6720" w:rsidP="00A9381A">
            <w:pPr>
              <w:spacing w:after="40"/>
              <w:jc w:val="center"/>
            </w:pPr>
            <m:oMathPara>
              <m:oMath>
                <m:r>
                  <w:rPr>
                    <w:rFonts w:ascii="Cambria Math" w:hAnsi="Cambria Math"/>
                  </w:rPr>
                  <m:t>D</m:t>
                </m:r>
                <m:r>
                  <m:rPr>
                    <m:nor/>
                  </m:rPr>
                  <m:t>→</m:t>
                </m:r>
                <m:r>
                  <w:rPr>
                    <w:rFonts w:ascii="Cambria Math" w:hAnsi="Cambria Math"/>
                  </w:rPr>
                  <m:t>S</m:t>
                </m:r>
                <m:r>
                  <m:rPr>
                    <m:nor/>
                  </m: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m:oMathPara>
          </w:p>
        </w:tc>
        <w:tc>
          <w:tcPr>
            <w:tcW w:w="941" w:type="pct"/>
            <w:tcBorders>
              <w:bottom w:val="double" w:sz="4" w:space="0" w:color="auto"/>
            </w:tcBorders>
            <w:shd w:val="clear" w:color="auto" w:fill="auto"/>
            <w:vAlign w:val="center"/>
          </w:tcPr>
          <w:p w:rsidR="007819D6" w:rsidRPr="00CE2498" w:rsidRDefault="00CC6720" w:rsidP="00A9381A">
            <w:pPr>
              <w:spacing w:after="40"/>
              <w:jc w:val="center"/>
            </w:pPr>
            <m:oMathPara>
              <m:oMath>
                <m:r>
                  <m:rPr>
                    <m:nor/>
                  </m:rPr>
                  <m:t>D→</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m:oMathPara>
          </w:p>
        </w:tc>
      </w:tr>
      <w:tr w:rsidR="00576C3C">
        <w:tc>
          <w:tcPr>
            <w:tcW w:w="1361" w:type="pct"/>
            <w:tcBorders>
              <w:top w:val="double" w:sz="4" w:space="0" w:color="auto"/>
            </w:tcBorders>
            <w:vAlign w:val="center"/>
          </w:tcPr>
          <w:p w:rsidR="00576C3C" w:rsidRDefault="00576C3C" w:rsidP="00B14D77">
            <w:pPr>
              <w:spacing w:before="20" w:after="20"/>
              <w:jc w:val="center"/>
            </w:pPr>
            <w:r>
              <w:t>Venus</w:t>
            </w:r>
          </w:p>
        </w:tc>
        <w:tc>
          <w:tcPr>
            <w:tcW w:w="906" w:type="pct"/>
            <w:tcBorders>
              <w:top w:val="double" w:sz="4" w:space="0" w:color="auto"/>
            </w:tcBorders>
            <w:vAlign w:val="center"/>
          </w:tcPr>
          <w:p w:rsidR="00576C3C" w:rsidRDefault="00576C3C" w:rsidP="00B14D77">
            <w:pPr>
              <w:spacing w:before="20" w:after="20"/>
              <w:jc w:val="center"/>
            </w:pPr>
            <w:r>
              <w:t>0.943</w:t>
            </w:r>
          </w:p>
        </w:tc>
        <w:tc>
          <w:tcPr>
            <w:tcW w:w="942" w:type="pct"/>
            <w:tcBorders>
              <w:top w:val="double" w:sz="4" w:space="0" w:color="auto"/>
            </w:tcBorders>
            <w:vAlign w:val="center"/>
          </w:tcPr>
          <w:p w:rsidR="00576C3C" w:rsidRDefault="00576C3C" w:rsidP="00B14D77">
            <w:pPr>
              <w:spacing w:before="20" w:after="20"/>
              <w:jc w:val="center"/>
            </w:pPr>
            <w:r>
              <w:t>0.947</w:t>
            </w:r>
          </w:p>
        </w:tc>
        <w:tc>
          <w:tcPr>
            <w:tcW w:w="849" w:type="pct"/>
            <w:tcBorders>
              <w:top w:val="double" w:sz="4" w:space="0" w:color="auto"/>
            </w:tcBorders>
            <w:vAlign w:val="center"/>
          </w:tcPr>
          <w:p w:rsidR="00576C3C" w:rsidRDefault="00576C3C" w:rsidP="00B14D77">
            <w:pPr>
              <w:spacing w:before="20" w:after="20"/>
              <w:jc w:val="center"/>
            </w:pPr>
            <w:r>
              <w:t>83.4</w:t>
            </w:r>
          </w:p>
        </w:tc>
        <w:tc>
          <w:tcPr>
            <w:tcW w:w="941" w:type="pct"/>
            <w:tcBorders>
              <w:top w:val="double" w:sz="4" w:space="0" w:color="auto"/>
            </w:tcBorders>
            <w:vAlign w:val="center"/>
          </w:tcPr>
          <w:p w:rsidR="00576C3C" w:rsidRDefault="00576C3C" w:rsidP="00B14D77">
            <w:pPr>
              <w:spacing w:before="20" w:after="20"/>
              <w:jc w:val="center"/>
            </w:pPr>
            <w:r>
              <w:t>83.2</w:t>
            </w:r>
          </w:p>
        </w:tc>
      </w:tr>
      <w:tr w:rsidR="00576C3C">
        <w:tc>
          <w:tcPr>
            <w:tcW w:w="1361" w:type="pct"/>
            <w:vAlign w:val="center"/>
          </w:tcPr>
          <w:p w:rsidR="00576C3C" w:rsidRDefault="00576C3C" w:rsidP="00B14D77">
            <w:pPr>
              <w:spacing w:before="20" w:after="20"/>
              <w:jc w:val="center"/>
            </w:pPr>
            <w:r>
              <w:t>Bunny</w:t>
            </w:r>
          </w:p>
        </w:tc>
        <w:tc>
          <w:tcPr>
            <w:tcW w:w="906" w:type="pct"/>
            <w:vAlign w:val="center"/>
          </w:tcPr>
          <w:p w:rsidR="00576C3C" w:rsidRDefault="00576C3C" w:rsidP="00B14D77">
            <w:pPr>
              <w:spacing w:before="20" w:after="20"/>
              <w:jc w:val="center"/>
            </w:pPr>
            <w:r>
              <w:t>0.706</w:t>
            </w:r>
          </w:p>
        </w:tc>
        <w:tc>
          <w:tcPr>
            <w:tcW w:w="942" w:type="pct"/>
            <w:vAlign w:val="center"/>
          </w:tcPr>
          <w:p w:rsidR="00576C3C" w:rsidRDefault="00576C3C" w:rsidP="00B14D77">
            <w:pPr>
              <w:spacing w:before="20" w:after="20"/>
              <w:jc w:val="center"/>
            </w:pPr>
            <w:r>
              <w:t>0.717</w:t>
            </w:r>
          </w:p>
        </w:tc>
        <w:tc>
          <w:tcPr>
            <w:tcW w:w="849" w:type="pct"/>
            <w:vAlign w:val="center"/>
          </w:tcPr>
          <w:p w:rsidR="00576C3C" w:rsidRDefault="00576C3C" w:rsidP="00B14D77">
            <w:pPr>
              <w:spacing w:before="20" w:after="20"/>
              <w:jc w:val="center"/>
            </w:pPr>
            <w:r>
              <w:t>80.0</w:t>
            </w:r>
          </w:p>
        </w:tc>
        <w:tc>
          <w:tcPr>
            <w:tcW w:w="941" w:type="pct"/>
            <w:vAlign w:val="center"/>
          </w:tcPr>
          <w:p w:rsidR="00576C3C" w:rsidRDefault="00576C3C" w:rsidP="00B14D77">
            <w:pPr>
              <w:spacing w:before="20" w:after="20"/>
              <w:jc w:val="center"/>
            </w:pPr>
            <w:r>
              <w:t>79.9</w:t>
            </w:r>
          </w:p>
        </w:tc>
      </w:tr>
      <w:tr w:rsidR="00576C3C">
        <w:tc>
          <w:tcPr>
            <w:tcW w:w="1361" w:type="pct"/>
            <w:vAlign w:val="center"/>
          </w:tcPr>
          <w:p w:rsidR="00576C3C" w:rsidRDefault="00576C3C" w:rsidP="00B14D77">
            <w:pPr>
              <w:spacing w:before="20" w:after="20"/>
              <w:jc w:val="center"/>
            </w:pPr>
            <w:r>
              <w:t>Gargoyle</w:t>
            </w:r>
          </w:p>
        </w:tc>
        <w:tc>
          <w:tcPr>
            <w:tcW w:w="906" w:type="pct"/>
            <w:vAlign w:val="center"/>
          </w:tcPr>
          <w:p w:rsidR="00576C3C" w:rsidRDefault="00576C3C" w:rsidP="00B14D77">
            <w:pPr>
              <w:spacing w:before="20" w:after="20"/>
              <w:jc w:val="center"/>
            </w:pPr>
            <w:r>
              <w:t>0.643</w:t>
            </w:r>
          </w:p>
        </w:tc>
        <w:tc>
          <w:tcPr>
            <w:tcW w:w="942" w:type="pct"/>
            <w:vAlign w:val="center"/>
          </w:tcPr>
          <w:p w:rsidR="00576C3C" w:rsidRDefault="00576C3C" w:rsidP="00B14D77">
            <w:pPr>
              <w:spacing w:before="20" w:after="20"/>
              <w:jc w:val="center"/>
            </w:pPr>
            <w:r>
              <w:t>0.679</w:t>
            </w:r>
          </w:p>
        </w:tc>
        <w:tc>
          <w:tcPr>
            <w:tcW w:w="849" w:type="pct"/>
            <w:vAlign w:val="center"/>
          </w:tcPr>
          <w:p w:rsidR="00576C3C" w:rsidRDefault="00576C3C" w:rsidP="00B14D77">
            <w:pPr>
              <w:spacing w:before="20" w:after="20"/>
              <w:jc w:val="center"/>
            </w:pPr>
            <w:r>
              <w:t>79.2</w:t>
            </w:r>
          </w:p>
        </w:tc>
        <w:tc>
          <w:tcPr>
            <w:tcW w:w="941" w:type="pct"/>
            <w:vAlign w:val="center"/>
          </w:tcPr>
          <w:p w:rsidR="00576C3C" w:rsidRDefault="00576C3C" w:rsidP="00B14D77">
            <w:pPr>
              <w:spacing w:before="20" w:after="20"/>
              <w:jc w:val="center"/>
            </w:pPr>
            <w:r>
              <w:t>79.3</w:t>
            </w:r>
          </w:p>
        </w:tc>
      </w:tr>
      <w:tr w:rsidR="00576C3C">
        <w:tc>
          <w:tcPr>
            <w:tcW w:w="1361" w:type="pct"/>
            <w:vAlign w:val="center"/>
          </w:tcPr>
          <w:p w:rsidR="00576C3C" w:rsidRDefault="00576C3C" w:rsidP="00B14D77">
            <w:pPr>
              <w:spacing w:before="20" w:after="20"/>
              <w:jc w:val="center"/>
            </w:pPr>
            <w:r>
              <w:t>Armadillo</w:t>
            </w:r>
          </w:p>
        </w:tc>
        <w:tc>
          <w:tcPr>
            <w:tcW w:w="906" w:type="pct"/>
            <w:vAlign w:val="center"/>
          </w:tcPr>
          <w:p w:rsidR="00576C3C" w:rsidRDefault="00576C3C" w:rsidP="00B14D77">
            <w:pPr>
              <w:spacing w:before="20" w:after="20"/>
              <w:jc w:val="center"/>
            </w:pPr>
            <w:r>
              <w:t>0.454</w:t>
            </w:r>
          </w:p>
        </w:tc>
        <w:tc>
          <w:tcPr>
            <w:tcW w:w="942" w:type="pct"/>
            <w:vAlign w:val="center"/>
          </w:tcPr>
          <w:p w:rsidR="00576C3C" w:rsidRDefault="00576C3C" w:rsidP="00B14D77">
            <w:pPr>
              <w:spacing w:before="20" w:after="20"/>
              <w:jc w:val="center"/>
            </w:pPr>
            <w:r>
              <w:t>0.528</w:t>
            </w:r>
          </w:p>
        </w:tc>
        <w:tc>
          <w:tcPr>
            <w:tcW w:w="849" w:type="pct"/>
            <w:vAlign w:val="center"/>
          </w:tcPr>
          <w:p w:rsidR="00576C3C" w:rsidRDefault="00576C3C" w:rsidP="00B14D77">
            <w:pPr>
              <w:spacing w:before="20" w:after="20"/>
              <w:jc w:val="center"/>
            </w:pPr>
            <w:r>
              <w:t>72.0</w:t>
            </w:r>
          </w:p>
        </w:tc>
        <w:tc>
          <w:tcPr>
            <w:tcW w:w="941" w:type="pct"/>
            <w:vAlign w:val="center"/>
          </w:tcPr>
          <w:p w:rsidR="00576C3C" w:rsidRDefault="00576C3C" w:rsidP="00B14D77">
            <w:pPr>
              <w:spacing w:before="20" w:after="20"/>
              <w:jc w:val="center"/>
            </w:pPr>
            <w:r>
              <w:t>73.0</w:t>
            </w:r>
          </w:p>
        </w:tc>
      </w:tr>
      <w:tr w:rsidR="00576C3C">
        <w:tc>
          <w:tcPr>
            <w:tcW w:w="1361" w:type="pct"/>
            <w:vAlign w:val="center"/>
          </w:tcPr>
          <w:p w:rsidR="00576C3C" w:rsidRDefault="00576C3C" w:rsidP="00B14D77">
            <w:pPr>
              <w:spacing w:before="20" w:after="20"/>
              <w:jc w:val="center"/>
            </w:pPr>
            <w:r>
              <w:t>Horse</w:t>
            </w:r>
          </w:p>
        </w:tc>
        <w:tc>
          <w:tcPr>
            <w:tcW w:w="906" w:type="pct"/>
            <w:vAlign w:val="center"/>
          </w:tcPr>
          <w:p w:rsidR="00576C3C" w:rsidRDefault="00576C3C" w:rsidP="00B14D77">
            <w:pPr>
              <w:spacing w:before="20" w:after="20"/>
              <w:jc w:val="center"/>
            </w:pPr>
            <w:r>
              <w:t>0.363</w:t>
            </w:r>
          </w:p>
        </w:tc>
        <w:tc>
          <w:tcPr>
            <w:tcW w:w="942" w:type="pct"/>
            <w:vAlign w:val="center"/>
          </w:tcPr>
          <w:p w:rsidR="00576C3C" w:rsidRDefault="00576C3C" w:rsidP="00B14D77">
            <w:pPr>
              <w:spacing w:before="20" w:after="20"/>
              <w:jc w:val="center"/>
            </w:pPr>
            <w:r>
              <w:t>0.398</w:t>
            </w:r>
          </w:p>
        </w:tc>
        <w:tc>
          <w:tcPr>
            <w:tcW w:w="849" w:type="pct"/>
            <w:vAlign w:val="center"/>
          </w:tcPr>
          <w:p w:rsidR="00576C3C" w:rsidRDefault="00576C3C" w:rsidP="00B14D77">
            <w:pPr>
              <w:spacing w:before="20" w:after="20"/>
              <w:jc w:val="center"/>
            </w:pPr>
            <w:r>
              <w:t>76.9</w:t>
            </w:r>
          </w:p>
        </w:tc>
        <w:tc>
          <w:tcPr>
            <w:tcW w:w="941" w:type="pct"/>
            <w:vAlign w:val="center"/>
          </w:tcPr>
          <w:p w:rsidR="00576C3C" w:rsidRDefault="00576C3C" w:rsidP="00B14D77">
            <w:pPr>
              <w:spacing w:before="20" w:after="20"/>
              <w:jc w:val="center"/>
            </w:pPr>
            <w:r>
              <w:t>77.7</w:t>
            </w:r>
          </w:p>
        </w:tc>
      </w:tr>
      <w:tr w:rsidR="00576C3C">
        <w:tc>
          <w:tcPr>
            <w:tcW w:w="1361" w:type="pct"/>
            <w:vAlign w:val="center"/>
          </w:tcPr>
          <w:p w:rsidR="00576C3C" w:rsidRDefault="00576C3C" w:rsidP="00B14D77">
            <w:pPr>
              <w:spacing w:before="20" w:after="20"/>
              <w:jc w:val="center"/>
            </w:pPr>
            <w:r>
              <w:t>Cow</w:t>
            </w:r>
          </w:p>
        </w:tc>
        <w:tc>
          <w:tcPr>
            <w:tcW w:w="906" w:type="pct"/>
            <w:vAlign w:val="center"/>
          </w:tcPr>
          <w:p w:rsidR="00576C3C" w:rsidRDefault="00576C3C" w:rsidP="00B14D77">
            <w:pPr>
              <w:spacing w:before="20" w:after="20"/>
              <w:jc w:val="center"/>
            </w:pPr>
            <w:r>
              <w:t>0.405</w:t>
            </w:r>
          </w:p>
        </w:tc>
        <w:tc>
          <w:tcPr>
            <w:tcW w:w="942" w:type="pct"/>
            <w:vAlign w:val="center"/>
          </w:tcPr>
          <w:p w:rsidR="00576C3C" w:rsidRDefault="00576C3C" w:rsidP="00B14D77">
            <w:pPr>
              <w:spacing w:before="20" w:after="20"/>
              <w:jc w:val="center"/>
            </w:pPr>
            <w:r>
              <w:t>0.440</w:t>
            </w:r>
          </w:p>
        </w:tc>
        <w:tc>
          <w:tcPr>
            <w:tcW w:w="849" w:type="pct"/>
            <w:vAlign w:val="center"/>
          </w:tcPr>
          <w:p w:rsidR="00576C3C" w:rsidRDefault="00576C3C" w:rsidP="00B14D77">
            <w:pPr>
              <w:spacing w:before="20" w:after="20"/>
              <w:jc w:val="center"/>
            </w:pPr>
            <w:r>
              <w:t>74.9</w:t>
            </w:r>
          </w:p>
        </w:tc>
        <w:tc>
          <w:tcPr>
            <w:tcW w:w="941" w:type="pct"/>
            <w:vAlign w:val="center"/>
          </w:tcPr>
          <w:p w:rsidR="00576C3C" w:rsidRDefault="00576C3C" w:rsidP="00B14D77">
            <w:pPr>
              <w:spacing w:before="20" w:after="20"/>
              <w:jc w:val="center"/>
            </w:pPr>
            <w:r>
              <w:t>77.0</w:t>
            </w:r>
          </w:p>
        </w:tc>
      </w:tr>
      <w:tr w:rsidR="00576C3C">
        <w:tc>
          <w:tcPr>
            <w:tcW w:w="1361" w:type="pct"/>
            <w:vAlign w:val="center"/>
          </w:tcPr>
          <w:p w:rsidR="00576C3C" w:rsidRDefault="00576C3C" w:rsidP="00B14D77">
            <w:pPr>
              <w:spacing w:before="20" w:after="20"/>
              <w:jc w:val="center"/>
            </w:pPr>
            <w:r>
              <w:t>tyrannosaurus</w:t>
            </w:r>
          </w:p>
        </w:tc>
        <w:tc>
          <w:tcPr>
            <w:tcW w:w="906" w:type="pct"/>
            <w:vAlign w:val="center"/>
          </w:tcPr>
          <w:p w:rsidR="00576C3C" w:rsidRDefault="00576C3C" w:rsidP="00B14D77">
            <w:pPr>
              <w:spacing w:before="20" w:after="20"/>
              <w:jc w:val="center"/>
            </w:pPr>
            <w:r>
              <w:t>0.360</w:t>
            </w:r>
          </w:p>
        </w:tc>
        <w:tc>
          <w:tcPr>
            <w:tcW w:w="942" w:type="pct"/>
            <w:vAlign w:val="center"/>
          </w:tcPr>
          <w:p w:rsidR="00576C3C" w:rsidRDefault="00576C3C" w:rsidP="00B14D77">
            <w:pPr>
              <w:spacing w:before="20" w:after="20"/>
              <w:jc w:val="center"/>
            </w:pPr>
            <w:r>
              <w:t>0.418</w:t>
            </w:r>
          </w:p>
        </w:tc>
        <w:tc>
          <w:tcPr>
            <w:tcW w:w="849" w:type="pct"/>
            <w:vAlign w:val="center"/>
          </w:tcPr>
          <w:p w:rsidR="00576C3C" w:rsidRDefault="00576C3C" w:rsidP="00B14D77">
            <w:pPr>
              <w:spacing w:before="20" w:after="20"/>
              <w:jc w:val="center"/>
            </w:pPr>
            <w:r>
              <w:t>73.6</w:t>
            </w:r>
          </w:p>
        </w:tc>
        <w:tc>
          <w:tcPr>
            <w:tcW w:w="941" w:type="pct"/>
            <w:vAlign w:val="center"/>
          </w:tcPr>
          <w:p w:rsidR="00576C3C" w:rsidRDefault="00576C3C" w:rsidP="00B14D77">
            <w:pPr>
              <w:spacing w:before="20" w:after="20"/>
              <w:jc w:val="center"/>
            </w:pPr>
            <w:r>
              <w:t>74.5</w:t>
            </w:r>
          </w:p>
        </w:tc>
      </w:tr>
      <w:tr w:rsidR="00576C3C">
        <w:tc>
          <w:tcPr>
            <w:tcW w:w="5000" w:type="pct"/>
            <w:gridSpan w:val="5"/>
            <w:tcBorders>
              <w:left w:val="nil"/>
              <w:bottom w:val="nil"/>
              <w:right w:val="nil"/>
            </w:tcBorders>
            <w:vAlign w:val="center"/>
          </w:tcPr>
          <w:p w:rsidR="00576C3C" w:rsidRDefault="00576C3C" w:rsidP="001367D9">
            <w:pPr>
              <w:pStyle w:val="Caption"/>
              <w:spacing w:before="60" w:after="200"/>
              <w:jc w:val="both"/>
            </w:pPr>
            <w:bookmarkStart w:id="26" w:name="_Ref61978027"/>
            <w:r>
              <w:t xml:space="preserve">Table </w:t>
            </w:r>
            <w:fldSimple w:instr=" SEQ Table \* ARABIC ">
              <w:r w:rsidR="00020BDF">
                <w:rPr>
                  <w:noProof/>
                </w:rPr>
                <w:t>1</w:t>
              </w:r>
            </w:fldSimple>
            <w:bookmarkEnd w:id="26"/>
            <w:r>
              <w:t xml:space="preserve">.  Comparison of octahedral remeshing using spherical parametrization </w:t>
            </w:r>
            <w:r w:rsidR="00CC6720">
              <w:t>(</w:t>
            </w:r>
            <m:oMath>
              <m:r>
                <w:rPr>
                  <w:rFonts w:ascii="Cambria Math" w:hAnsi="Cambria Math"/>
                </w:rPr>
                <m:t>D→S→</m:t>
              </m:r>
              <m:sSup>
                <m:sSupPr>
                  <m:ctrlPr>
                    <w:rPr>
                      <w:rFonts w:ascii="Cambria Math" w:hAnsi="Cambria Math"/>
                      <w:i/>
                    </w:rPr>
                  </m:ctrlPr>
                </m:sSupPr>
                <m:e>
                  <m:r>
                    <w:rPr>
                      <w:rFonts w:ascii="Cambria Math" w:hAnsi="Cambria Math"/>
                    </w:rPr>
                    <m:t>M</m:t>
                  </m:r>
                </m:e>
                <m:sup>
                  <m:r>
                    <w:rPr>
                      <w:rFonts w:ascii="Cambria Math" w:hAnsi="Cambria Math"/>
                    </w:rPr>
                    <m:t>2</m:t>
                  </m:r>
                </m:sup>
              </m:sSup>
            </m:oMath>
            <w:r>
              <w:t xml:space="preserve">) [Praun and Hoppe 2003], and using our direct map onto octahedron domain </w:t>
            </w:r>
            <m:oMath>
              <m:r>
                <w:rPr>
                  <w:rFonts w:ascii="Cambria Math" w:hAnsi="Cambria Math"/>
                </w:rPr>
                <m:t>D</m:t>
              </m:r>
            </m:oMath>
            <w:r>
              <w:t>.</w:t>
            </w:r>
          </w:p>
        </w:tc>
      </w:tr>
    </w:tbl>
    <w:p w:rsidR="0010239E" w:rsidRDefault="0010239E" w:rsidP="0010239E">
      <w:pPr>
        <w:pStyle w:val="Heading2"/>
      </w:pPr>
      <w:r w:rsidRPr="0010239E">
        <w:t>Toroidal parametriza</w:t>
      </w:r>
      <w:r w:rsidR="00A65080">
        <w:t>tion</w:t>
      </w:r>
      <w:r w:rsidRPr="0010239E">
        <w:t xml:space="preserve"> </w:t>
      </w:r>
    </w:p>
    <w:p w:rsidR="00E049DA" w:rsidRDefault="00D429A7" w:rsidP="00EA4FF5">
      <w:pPr>
        <w:pStyle w:val="BodyText"/>
      </w:pPr>
      <w:r>
        <w:t>A natural domain f</w:t>
      </w:r>
      <w:r w:rsidR="003F1A43">
        <w:t xml:space="preserve">or genus-1 </w:t>
      </w:r>
      <w:r w:rsidR="00521BA1">
        <w:t>surfaces</w:t>
      </w:r>
      <w:r w:rsidR="003F1A43">
        <w:t xml:space="preserve"> is </w:t>
      </w:r>
      <w:r>
        <w:t>the toroidal unit square</w:t>
      </w:r>
      <w:r w:rsidR="003F1A43">
        <w:t xml:space="preserve">.  It is formed by identifying </w:t>
      </w:r>
      <w:r>
        <w:t>the</w:t>
      </w:r>
      <w:r w:rsidR="003F1A43">
        <w:t xml:space="preserve"> square’s boundaries left-to-right and to</w:t>
      </w:r>
      <w:r w:rsidR="00261E62">
        <w:t>p-to-bottom.</w:t>
      </w:r>
      <w:r w:rsidR="00E049DA">
        <w:t xml:space="preserve">  </w:t>
      </w:r>
      <w:r w:rsidR="006F37D4">
        <w:t>To apply our framework to this scenario, w</w:t>
      </w:r>
      <w:r w:rsidR="00AA291A">
        <w:t>e</w:t>
      </w:r>
      <w:r w:rsidR="006251E3">
        <w:t xml:space="preserve"> let </w:t>
      </w:r>
      <w:r w:rsidR="00AA291A">
        <w:t>the</w:t>
      </w:r>
      <w:r w:rsidR="003F1A43">
        <w:t xml:space="preserve"> </w:t>
      </w:r>
      <w:r w:rsidR="006F37D4">
        <w:t xml:space="preserve">toroidal </w:t>
      </w:r>
      <w:r w:rsidR="003F1A43">
        <w:t xml:space="preserve">domain </w:t>
      </w:r>
      <w:r w:rsidR="006251E3">
        <w:t>be represented by a mesh</w:t>
      </w:r>
      <w:r w:rsidR="002235C2">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6251E3">
        <w:t xml:space="preserve"> with </w:t>
      </w:r>
      <w:r w:rsidR="003F1A43">
        <w:t>9 verti</w:t>
      </w:r>
      <w:r w:rsidR="0088073E">
        <w:t>ces and 18 triangles.</w:t>
      </w:r>
      <w:r w:rsidR="00AA291A">
        <w:t xml:space="preserve">  As in simplicial parametri</w:t>
      </w:r>
      <w:r w:rsidR="006F37D4">
        <w:t xml:space="preserve">zation, </w:t>
      </w:r>
      <w:r w:rsidR="007F65C9">
        <w:t>the domain</w:t>
      </w:r>
      <w:r w:rsidR="002235C2">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6F37D4">
        <w:t xml:space="preserve"> </w:t>
      </w:r>
      <w:r w:rsidR="00FD191D">
        <w:t xml:space="preserve">does not have a </w:t>
      </w:r>
      <w:r w:rsidR="00FD191D" w:rsidRPr="00FD191D">
        <w:rPr>
          <w:i/>
        </w:rPr>
        <w:t>global</w:t>
      </w:r>
      <w:r w:rsidR="00AA291A">
        <w:t xml:space="preserve"> isometric</w:t>
      </w:r>
      <w:r w:rsidR="003F1A43">
        <w:t xml:space="preserve"> embedding in</w:t>
      </w:r>
      <w:r w:rsidR="002235C2">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AA291A">
        <w:t xml:space="preserve">, but </w:t>
      </w:r>
      <w:r w:rsidR="006F37D4">
        <w:t xml:space="preserve">again </w:t>
      </w:r>
      <w:r w:rsidR="00AA291A">
        <w:t xml:space="preserve">we can use the </w:t>
      </w:r>
      <w:r>
        <w:t xml:space="preserve">local </w:t>
      </w:r>
      <w:r w:rsidR="00AA291A">
        <w:t>geometry</w:t>
      </w:r>
      <w:r w:rsidR="006F37D4">
        <w:t xml:space="preserve"> of the domain when constructing the</w:t>
      </w:r>
      <w:r w:rsidR="00A50713">
        <w:t xml:space="preserve"> neighborhoods</w:t>
      </w:r>
      <w:r w:rsidR="002235C2">
        <w:t xml:space="preserve"> </w:t>
      </w:r>
      <m:oMath>
        <m:r>
          <m:rPr>
            <m:scr m:val="script"/>
          </m:rP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e>
        </m:d>
      </m:oMath>
      <w:r w:rsidR="006F37D4">
        <w:t xml:space="preserve"> </w:t>
      </w:r>
      <w:r w:rsidR="00A50713">
        <w:t>and</w:t>
      </w:r>
      <w:r w:rsidR="002235C2">
        <w:t xml:space="preserve"> </w:t>
      </w:r>
      <m:oMath>
        <m:r>
          <m:rPr>
            <m:scr m:val="script"/>
          </m:rPr>
          <w:rPr>
            <w:rFonts w:ascii="Cambria Math" w:hAnsi="Cambria Math"/>
          </w:rPr>
          <m:t>N</m:t>
        </m:r>
        <m:d>
          <m:dPr>
            <m:ctrlPr>
              <w:rPr>
                <w:rFonts w:ascii="Cambria Math" w:hAnsi="Cambria Math"/>
                <w:i/>
              </w:rPr>
            </m:ctrlPr>
          </m:dPr>
          <m:e>
            <m:acc>
              <m:accPr>
                <m:ctrlPr>
                  <w:rPr>
                    <w:rFonts w:ascii="Cambria Math" w:hAnsi="Cambria Math"/>
                    <w:i/>
                  </w:rPr>
                </m:ctrlPr>
              </m:accPr>
              <m:e>
                <m:r>
                  <w:rPr>
                    <w:rFonts w:ascii="Cambria Math" w:hAnsi="Cambria Math"/>
                  </w:rPr>
                  <m:t>v</m:t>
                </m:r>
              </m:e>
            </m:acc>
          </m:e>
        </m:d>
      </m:oMath>
      <w:r w:rsidR="00A50713">
        <w:t xml:space="preserve"> in</w:t>
      </w:r>
      <w:r w:rsidR="006F37D4">
        <w:t xml:space="preserve"> Section </w:t>
      </w:r>
      <w:r w:rsidR="006F37D4">
        <w:fldChar w:fldCharType="begin"/>
      </w:r>
      <w:r w:rsidR="006F37D4">
        <w:instrText xml:space="preserve"> REF _Ref62392849 \r \h </w:instrText>
      </w:r>
      <w:r w:rsidR="006F37D4">
        <w:fldChar w:fldCharType="separate"/>
      </w:r>
      <w:r w:rsidR="00020BDF">
        <w:t>5.1</w:t>
      </w:r>
      <w:r w:rsidR="006F37D4">
        <w:fldChar w:fldCharType="end"/>
      </w:r>
      <w:r w:rsidR="006F37D4">
        <w:t xml:space="preserve">.  </w:t>
      </w:r>
      <w:r w:rsidR="00FD191D">
        <w:t>In this case, the triangles in</w:t>
      </w:r>
      <w:r w:rsidR="002235C2">
        <w:t xml:space="preserve"> </w:t>
      </w:r>
      <m:oMath>
        <m:r>
          <m:rPr>
            <m:scr m:val="script"/>
          </m:rP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e>
        </m:d>
      </m:oMath>
      <w:r w:rsidR="00FD191D">
        <w:t xml:space="preserve"> are always right isosceles triangles, and their configuration is such that</w:t>
      </w:r>
      <w:r w:rsidR="002235C2">
        <w:t xml:space="preserve"> </w:t>
      </w:r>
      <m:oMath>
        <m:r>
          <m:rPr>
            <m:scr m:val="script"/>
          </m:rP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e>
        </m:d>
      </m:oMath>
      <w:r w:rsidR="00FD191D">
        <w:t xml:space="preserve"> is planar.  Thus, the </w:t>
      </w:r>
      <w:r w:rsidR="00FD191D" w:rsidRPr="00FD191D">
        <w:rPr>
          <w:i/>
        </w:rPr>
        <w:t>local</w:t>
      </w:r>
      <w:r w:rsidR="00FD191D">
        <w:t xml:space="preserve"> map</w:t>
      </w:r>
      <w:r w:rsidR="002235C2">
        <w:t xml:space="preserve"> </w:t>
      </w:r>
      <m:oMath>
        <m:r>
          <m:rPr>
            <m:scr m:val="script"/>
          </m:rP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e>
        </m:d>
        <m:r>
          <m:rPr>
            <m:scr m:val="script"/>
          </m:rPr>
          <w:rPr>
            <w:rFonts w:ascii="Cambria Math" w:hAnsi="Cambria Math"/>
          </w:rPr>
          <m:t>→N</m:t>
        </m:r>
        <m:d>
          <m:dPr>
            <m:ctrlPr>
              <w:rPr>
                <w:rFonts w:ascii="Cambria Math" w:hAnsi="Cambria Math"/>
                <w:i/>
              </w:rPr>
            </m:ctrlPr>
          </m:dPr>
          <m:e>
            <m:acc>
              <m:accPr>
                <m:ctrlPr>
                  <w:rPr>
                    <w:rFonts w:ascii="Cambria Math" w:hAnsi="Cambria Math"/>
                    <w:i/>
                  </w:rPr>
                </m:ctrlPr>
              </m:accPr>
              <m:e>
                <m:r>
                  <w:rPr>
                    <w:rFonts w:ascii="Cambria Math" w:hAnsi="Cambria Math"/>
                  </w:rPr>
                  <m:t>v</m:t>
                </m:r>
              </m:e>
            </m:acc>
          </m:e>
        </m:d>
      </m:oMath>
      <w:r w:rsidR="00FD191D">
        <w:t xml:space="preserve">  is always an isometry.</w:t>
      </w:r>
    </w:p>
    <w:tbl>
      <w:tblPr>
        <w:tblStyle w:val="TableGrid"/>
        <w:tblpPr w:leftFromText="187" w:rightFromText="187" w:vertAnchor="page" w:tblpXSpec="right" w:tblpY="102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560"/>
      </w:tblGrid>
      <w:tr w:rsidR="00E049DA" w:rsidTr="00DD1705">
        <w:tc>
          <w:tcPr>
            <w:tcW w:w="1551" w:type="dxa"/>
          </w:tcPr>
          <w:bookmarkStart w:id="27" w:name="_MON_1101303959"/>
          <w:bookmarkStart w:id="28" w:name="_MON_1101304219"/>
          <w:bookmarkStart w:id="29" w:name="_MON_1101304250"/>
          <w:bookmarkStart w:id="30" w:name="_MON_1102853175"/>
          <w:bookmarkStart w:id="31" w:name="_MON_1102853292"/>
          <w:bookmarkStart w:id="32" w:name="_MON_1103038783"/>
          <w:bookmarkStart w:id="33" w:name="_MON_1103038846"/>
          <w:bookmarkStart w:id="34" w:name="_MON_1103038851"/>
          <w:bookmarkStart w:id="35" w:name="_MON_1103038875"/>
          <w:bookmarkStart w:id="36" w:name="_MON_1103038913"/>
          <w:bookmarkStart w:id="37" w:name="_MON_1103211632"/>
          <w:bookmarkStart w:id="38" w:name="_MON_1103610641"/>
          <w:bookmarkStart w:id="39" w:name="_MON_1103611050"/>
          <w:bookmarkStart w:id="40" w:name="_MON_1103611058"/>
          <w:bookmarkStart w:id="41" w:name="_MON_1103611070"/>
          <w:bookmarkStart w:id="42" w:name="_MON_1103611078"/>
          <w:bookmarkStart w:id="43" w:name="_MON_1103616963"/>
          <w:bookmarkStart w:id="44" w:name="_MON_1103897335"/>
          <w:bookmarkStart w:id="45" w:name="_MON_1110608269"/>
          <w:bookmarkStart w:id="46" w:name="_MON_1116999188"/>
          <w:bookmarkStart w:id="47" w:name="_MON_1116999514"/>
          <w:bookmarkStart w:id="48" w:name="_MON_1116999547"/>
          <w:bookmarkStart w:id="49" w:name="_MON_1116999565"/>
          <w:bookmarkStart w:id="50" w:name="_MON_1116999567"/>
          <w:bookmarkStart w:id="51" w:name="_MON_1117001115"/>
          <w:bookmarkStart w:id="52" w:name="_MON_1117524865"/>
          <w:bookmarkStart w:id="53" w:name="_MON_1117524874"/>
          <w:bookmarkStart w:id="54" w:name="_MON_1121579642"/>
          <w:bookmarkStart w:id="55" w:name="_MON_1121579726"/>
          <w:bookmarkStart w:id="56" w:name="_MON_1121579744"/>
          <w:bookmarkStart w:id="57" w:name="_MON_1121579921"/>
          <w:bookmarkStart w:id="58" w:name="_MON_1121579933"/>
          <w:bookmarkStart w:id="59" w:name="_MON_1121579937"/>
          <w:bookmarkStart w:id="60" w:name="_MON_1121606110"/>
          <w:bookmarkStart w:id="61" w:name="_MON_1121684193"/>
          <w:bookmarkStart w:id="62" w:name="_MON_1121697423"/>
          <w:bookmarkStart w:id="63" w:name="_MON_1122813526"/>
          <w:bookmarkStart w:id="64" w:name="_MON_1125770420"/>
          <w:bookmarkStart w:id="65" w:name="_MON_1125770718"/>
          <w:bookmarkStart w:id="66" w:name="_MON_1125817136"/>
          <w:bookmarkStart w:id="67" w:name="_MON_1125903592"/>
          <w:bookmarkStart w:id="68" w:name="_MON_1125990038"/>
          <w:bookmarkStart w:id="69" w:name="_MON_1126080615"/>
          <w:bookmarkStart w:id="70" w:name="_MON_1126333294"/>
          <w:bookmarkStart w:id="71" w:name="_MON_1126333336"/>
          <w:bookmarkStart w:id="72" w:name="_MON_1126333341"/>
          <w:bookmarkStart w:id="73" w:name="_MON_1126335569"/>
          <w:bookmarkStart w:id="74" w:name="_MON_1126335614"/>
          <w:bookmarkStart w:id="75" w:name="_MON_1126335617"/>
          <w:bookmarkStart w:id="76" w:name="_MON_1134030720"/>
          <w:bookmarkStart w:id="77" w:name="_MON_1134030908"/>
          <w:bookmarkStart w:id="78" w:name="_MON_1136187931"/>
          <w:bookmarkStart w:id="79" w:name="_MON_1136188080"/>
          <w:bookmarkStart w:id="80" w:name="_MON_1136188423"/>
          <w:bookmarkStart w:id="81" w:name="_MON_1136188460"/>
          <w:bookmarkStart w:id="82" w:name="_MON_1136188624"/>
          <w:bookmarkStart w:id="83" w:name="_MON_1136188672"/>
          <w:bookmarkStart w:id="84" w:name="_MON_1136198785"/>
          <w:bookmarkStart w:id="85" w:name="_MON_1136199351"/>
          <w:bookmarkStart w:id="86" w:name="_MON_1136199808"/>
          <w:bookmarkStart w:id="87" w:name="_MON_1136200568"/>
          <w:bookmarkStart w:id="88" w:name="_MON_1136200676"/>
          <w:bookmarkStart w:id="89" w:name="_MON_1136200681"/>
          <w:bookmarkStart w:id="90" w:name="_MON_1136200709"/>
          <w:bookmarkStart w:id="91" w:name="_MON_1136200714"/>
          <w:bookmarkStart w:id="92" w:name="_MON_1136206053"/>
          <w:bookmarkStart w:id="93" w:name="_MON_1136206200"/>
          <w:bookmarkStart w:id="94" w:name="_MON_1136206337"/>
          <w:bookmarkStart w:id="95" w:name="_MON_1136207435"/>
          <w:bookmarkStart w:id="96" w:name="_MON_1143436838"/>
          <w:bookmarkStart w:id="97" w:name="_MON_1101303682"/>
          <w:bookmarkStart w:id="98" w:name="_MON_1101303706"/>
          <w:bookmarkStart w:id="99" w:name="_MON_1101303740"/>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Start w:id="100" w:name="_MON_1101303763"/>
          <w:bookmarkEnd w:id="100"/>
          <w:p w:rsidR="00E049DA" w:rsidRDefault="00441AA9" w:rsidP="00441AA9">
            <w:pPr>
              <w:spacing w:after="0"/>
              <w:jc w:val="center"/>
            </w:pPr>
            <w:r>
              <w:object w:dxaOrig="2429" w:dyaOrig="25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81.25pt" o:ole="" fillcolor="window">
                  <v:imagedata r:id="rId35" o:title="" croptop="-1154f" cropbottom="2179f" cropleft="-2081f" cropright="-1560f"/>
                </v:shape>
                <o:OLEObject Type="Embed" ProgID="Word.Picture.8" ShapeID="_x0000_i1025" DrawAspect="Content" ObjectID="_1425970100" r:id="rId36"/>
              </w:object>
            </w:r>
          </w:p>
        </w:tc>
      </w:tr>
      <w:tr w:rsidR="00E049DA" w:rsidTr="00DD1705">
        <w:tc>
          <w:tcPr>
            <w:tcW w:w="1551" w:type="dxa"/>
          </w:tcPr>
          <w:p w:rsidR="00E049DA" w:rsidRPr="00261E62" w:rsidRDefault="00E049DA" w:rsidP="00441AA9">
            <w:pPr>
              <w:pStyle w:val="BodyText"/>
              <w:spacing w:after="0"/>
              <w:jc w:val="center"/>
              <w:rPr>
                <w:i/>
                <w:sz w:val="16"/>
                <w:szCs w:val="16"/>
              </w:rPr>
            </w:pPr>
            <w:r w:rsidRPr="00261E62">
              <w:rPr>
                <w:i/>
                <w:sz w:val="16"/>
                <w:szCs w:val="16"/>
              </w:rPr>
              <w:t>Toroidal domain</w:t>
            </w:r>
            <w:r w:rsidR="00576C3C">
              <w:rPr>
                <w:i/>
                <w:sz w:val="16"/>
                <w:szCs w:val="16"/>
              </w:rPr>
              <w:br/>
            </w:r>
            <w:r w:rsidRPr="00261E62">
              <w:rPr>
                <w:i/>
                <w:sz w:val="16"/>
                <w:szCs w:val="16"/>
              </w:rPr>
              <w:t xml:space="preserve"> tessellation</w:t>
            </w:r>
          </w:p>
        </w:tc>
      </w:tr>
    </w:tbl>
    <w:p w:rsidR="00A80E39" w:rsidRDefault="0088073E" w:rsidP="00EA4FF5">
      <w:pPr>
        <w:pStyle w:val="BodyText"/>
      </w:pPr>
      <w:r>
        <w:t>To initialize the parametrization, the user specifies 9 feature points on the input mesh</w:t>
      </w:r>
      <w:r w:rsidR="002235C2">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t>, to correspond with the domain mesh vertices.</w:t>
      </w:r>
      <w:r w:rsidR="00521BA1">
        <w:t xml:space="preserve">  </w:t>
      </w:r>
      <w:r w:rsidR="006251E3">
        <w:t>To allow maximum freedom for the map, t</w:t>
      </w:r>
      <w:r w:rsidR="00D429A7">
        <w:t>hese feature points do not act as constraints during coarse-to-fine optimiza</w:t>
      </w:r>
      <w:r w:rsidR="006251E3">
        <w:t>tion</w:t>
      </w:r>
      <w:r w:rsidR="00521BA1">
        <w:t>.</w:t>
      </w:r>
      <w:r w:rsidR="007F65C9">
        <w:t xml:space="preserve">  </w:t>
      </w:r>
      <w:r w:rsidR="007F65C9">
        <w:fldChar w:fldCharType="begin"/>
      </w:r>
      <w:r w:rsidR="007F65C9">
        <w:instrText xml:space="preserve"> REF _Ref62397368 \h </w:instrText>
      </w:r>
      <w:r w:rsidR="007F65C9">
        <w:fldChar w:fldCharType="separate"/>
      </w:r>
      <w:r w:rsidR="00020BDF">
        <w:t xml:space="preserve">Figure </w:t>
      </w:r>
      <w:r w:rsidR="00020BDF">
        <w:rPr>
          <w:noProof/>
        </w:rPr>
        <w:t>11</w:t>
      </w:r>
      <w:r w:rsidR="007F65C9">
        <w:fldChar w:fldCharType="end"/>
      </w:r>
      <w:r w:rsidR="007F65C9">
        <w:t xml:space="preserve"> shows </w:t>
      </w:r>
      <w:r w:rsidR="005273E2">
        <w:t>some</w:t>
      </w:r>
      <w:r w:rsidR="0048036E">
        <w:t xml:space="preserve"> </w:t>
      </w:r>
      <w:r w:rsidR="007F65C9">
        <w:t>example results.</w:t>
      </w:r>
    </w:p>
    <w:p w:rsidR="007F65C9" w:rsidRPr="00C979C8" w:rsidRDefault="003274D3" w:rsidP="00D22925">
      <w:pPr>
        <w:pStyle w:val="BodyText"/>
        <w:spacing w:after="280"/>
      </w:pPr>
      <w:r>
        <w:t>There has been little work on</w:t>
      </w:r>
      <w:r w:rsidR="00673BAF">
        <w:t xml:space="preserve"> toroidal parametrization</w:t>
      </w:r>
      <w:r>
        <w:t>s of arb</w:t>
      </w:r>
      <w:r>
        <w:t>i</w:t>
      </w:r>
      <w:r>
        <w:t>trary genus-1 surfaces</w:t>
      </w:r>
      <w:r w:rsidR="00A80E39">
        <w:t>, which is surprising since the domain is the most “Euclidean” of all closed surface</w:t>
      </w:r>
      <w:r w:rsidR="006251E3">
        <w:t xml:space="preserve"> topologies</w:t>
      </w:r>
      <w:r w:rsidR="00A80E39">
        <w:t xml:space="preserve">.  </w:t>
      </w:r>
      <w:r w:rsidR="00673BAF">
        <w:t>Gu and Yau [2003]</w:t>
      </w:r>
      <w:r w:rsidR="00A80E39">
        <w:t xml:space="preserve"> demonstrate their global conformal approach on genus-1 surfaces.  Compared to their results, ours </w:t>
      </w:r>
      <w:r w:rsidR="006251E3">
        <w:t>exhibit</w:t>
      </w:r>
      <w:r w:rsidR="00673BAF">
        <w:t xml:space="preserve"> less scale-distortion due to the use of a stretch functional.</w:t>
      </w:r>
    </w:p>
    <w:tbl>
      <w:tblPr>
        <w:tblStyle w:val="TableGrid"/>
        <w:tblW w:w="0" w:type="auto"/>
        <w:jc w:val="center"/>
        <w:tblCellMar>
          <w:left w:w="0" w:type="dxa"/>
          <w:right w:w="0" w:type="dxa"/>
        </w:tblCellMar>
        <w:tblLook w:val="01E0" w:firstRow="1" w:lastRow="1" w:firstColumn="1" w:lastColumn="1" w:noHBand="0" w:noVBand="0"/>
      </w:tblPr>
      <w:tblGrid>
        <w:gridCol w:w="2334"/>
        <w:gridCol w:w="2461"/>
      </w:tblGrid>
      <w:tr w:rsidR="007F65C9">
        <w:trPr>
          <w:trHeight w:val="2097"/>
          <w:jc w:val="center"/>
        </w:trPr>
        <w:tc>
          <w:tcPr>
            <w:tcW w:w="0" w:type="auto"/>
            <w:tcBorders>
              <w:top w:val="nil"/>
              <w:left w:val="nil"/>
              <w:bottom w:val="nil"/>
              <w:right w:val="nil"/>
            </w:tcBorders>
            <w:vAlign w:val="center"/>
          </w:tcPr>
          <w:p w:rsidR="007F65C9" w:rsidRPr="00FC5511" w:rsidRDefault="00F91567" w:rsidP="007819D6">
            <w:pPr>
              <w:keepNext/>
              <w:keepLines/>
              <w:spacing w:after="40"/>
              <w:jc w:val="center"/>
              <w:rPr>
                <w:sz w:val="16"/>
                <w:szCs w:val="16"/>
              </w:rPr>
            </w:pPr>
            <w:r>
              <w:rPr>
                <w:noProof/>
                <w:sz w:val="16"/>
                <w:szCs w:val="16"/>
              </w:rPr>
              <w:drawing>
                <wp:inline distT="0" distB="0" distL="0" distR="0">
                  <wp:extent cx="1467485" cy="1467485"/>
                  <wp:effectExtent l="0" t="0" r="0" b="0"/>
                  <wp:docPr id="114" name="Picture 114" descr="newtea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newteap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7485" cy="1467485"/>
                          </a:xfrm>
                          <a:prstGeom prst="rect">
                            <a:avLst/>
                          </a:prstGeom>
                          <a:noFill/>
                          <a:ln>
                            <a:noFill/>
                          </a:ln>
                        </pic:spPr>
                      </pic:pic>
                    </a:graphicData>
                  </a:graphic>
                </wp:inline>
              </w:drawing>
            </w:r>
          </w:p>
        </w:tc>
        <w:tc>
          <w:tcPr>
            <w:tcW w:w="0" w:type="auto"/>
            <w:tcBorders>
              <w:top w:val="nil"/>
              <w:left w:val="nil"/>
              <w:bottom w:val="nil"/>
              <w:right w:val="nil"/>
            </w:tcBorders>
            <w:vAlign w:val="center"/>
          </w:tcPr>
          <w:p w:rsidR="007F65C9" w:rsidRPr="00FC5511" w:rsidRDefault="00F91567" w:rsidP="007819D6">
            <w:pPr>
              <w:keepNext/>
              <w:keepLines/>
              <w:spacing w:after="40"/>
              <w:jc w:val="center"/>
              <w:rPr>
                <w:sz w:val="16"/>
                <w:szCs w:val="16"/>
              </w:rPr>
            </w:pPr>
            <w:r>
              <w:rPr>
                <w:noProof/>
                <w:sz w:val="16"/>
                <w:szCs w:val="16"/>
              </w:rPr>
              <w:drawing>
                <wp:inline distT="0" distB="0" distL="0" distR="0">
                  <wp:extent cx="1562735" cy="1042035"/>
                  <wp:effectExtent l="0" t="0" r="0" b="0"/>
                  <wp:docPr id="115" name="Picture 115" descr="newtea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ewteapot"/>
                          <pic:cNvPicPr>
                            <a:picLocks noChangeAspect="1" noChangeArrowheads="1"/>
                          </pic:cNvPicPr>
                        </pic:nvPicPr>
                        <pic:blipFill>
                          <a:blip r:embed="rId38">
                            <a:extLst>
                              <a:ext uri="{28A0092B-C50C-407E-A947-70E740481C1C}">
                                <a14:useLocalDpi xmlns:a14="http://schemas.microsoft.com/office/drawing/2010/main" val="0"/>
                              </a:ext>
                            </a:extLst>
                          </a:blip>
                          <a:srcRect l="2400" t="17760" r="1759" b="18401"/>
                          <a:stretch>
                            <a:fillRect/>
                          </a:stretch>
                        </pic:blipFill>
                        <pic:spPr bwMode="auto">
                          <a:xfrm>
                            <a:off x="0" y="0"/>
                            <a:ext cx="1562735" cy="1042035"/>
                          </a:xfrm>
                          <a:prstGeom prst="rect">
                            <a:avLst/>
                          </a:prstGeom>
                          <a:noFill/>
                          <a:ln>
                            <a:noFill/>
                          </a:ln>
                        </pic:spPr>
                      </pic:pic>
                    </a:graphicData>
                  </a:graphic>
                </wp:inline>
              </w:drawing>
            </w:r>
          </w:p>
        </w:tc>
      </w:tr>
      <w:tr w:rsidR="005273E2">
        <w:trPr>
          <w:trHeight w:val="2133"/>
          <w:jc w:val="center"/>
        </w:trPr>
        <w:tc>
          <w:tcPr>
            <w:tcW w:w="0" w:type="auto"/>
            <w:tcBorders>
              <w:top w:val="nil"/>
              <w:left w:val="nil"/>
              <w:bottom w:val="nil"/>
              <w:right w:val="nil"/>
            </w:tcBorders>
            <w:vAlign w:val="center"/>
          </w:tcPr>
          <w:p w:rsidR="005273E2" w:rsidRPr="00FC5511" w:rsidRDefault="00F91567" w:rsidP="00D22925">
            <w:pPr>
              <w:keepNext/>
              <w:keepLines/>
              <w:spacing w:after="40"/>
              <w:jc w:val="center"/>
              <w:rPr>
                <w:sz w:val="16"/>
                <w:szCs w:val="16"/>
              </w:rPr>
            </w:pPr>
            <w:r>
              <w:rPr>
                <w:noProof/>
                <w:sz w:val="16"/>
                <w:szCs w:val="16"/>
              </w:rPr>
              <w:drawing>
                <wp:inline distT="0" distB="0" distL="0" distR="0">
                  <wp:extent cx="1467485" cy="1467485"/>
                  <wp:effectExtent l="0" t="0" r="0" b="0"/>
                  <wp:docPr id="116" name="Picture 116" descr="rocker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rockerar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67485" cy="1467485"/>
                          </a:xfrm>
                          <a:prstGeom prst="rect">
                            <a:avLst/>
                          </a:prstGeom>
                          <a:noFill/>
                          <a:ln>
                            <a:noFill/>
                          </a:ln>
                        </pic:spPr>
                      </pic:pic>
                    </a:graphicData>
                  </a:graphic>
                </wp:inline>
              </w:drawing>
            </w:r>
          </w:p>
        </w:tc>
        <w:tc>
          <w:tcPr>
            <w:tcW w:w="0" w:type="auto"/>
            <w:tcBorders>
              <w:top w:val="nil"/>
              <w:left w:val="nil"/>
              <w:bottom w:val="nil"/>
              <w:right w:val="nil"/>
            </w:tcBorders>
            <w:vAlign w:val="center"/>
          </w:tcPr>
          <w:p w:rsidR="005273E2" w:rsidRPr="00FC5511" w:rsidRDefault="00F91567" w:rsidP="00D22925">
            <w:pPr>
              <w:keepNext/>
              <w:keepLines/>
              <w:spacing w:after="40"/>
              <w:jc w:val="center"/>
              <w:rPr>
                <w:sz w:val="16"/>
                <w:szCs w:val="16"/>
              </w:rPr>
            </w:pPr>
            <w:r>
              <w:rPr>
                <w:noProof/>
                <w:sz w:val="16"/>
                <w:szCs w:val="16"/>
              </w:rPr>
              <w:drawing>
                <wp:inline distT="0" distB="0" distL="0" distR="0">
                  <wp:extent cx="1467485" cy="1552575"/>
                  <wp:effectExtent l="0" t="0" r="0" b="0"/>
                  <wp:docPr id="117" name="Picture 117" descr="rocker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rockerarm"/>
                          <pic:cNvPicPr>
                            <a:picLocks noChangeAspect="1" noChangeArrowheads="1"/>
                          </pic:cNvPicPr>
                        </pic:nvPicPr>
                        <pic:blipFill>
                          <a:blip r:embed="rId40">
                            <a:extLst>
                              <a:ext uri="{28A0092B-C50C-407E-A947-70E740481C1C}">
                                <a14:useLocalDpi xmlns:a14="http://schemas.microsoft.com/office/drawing/2010/main" val="0"/>
                              </a:ext>
                            </a:extLst>
                          </a:blip>
                          <a:srcRect l="6720" t="4480" r="6720" b="3360"/>
                          <a:stretch>
                            <a:fillRect/>
                          </a:stretch>
                        </pic:blipFill>
                        <pic:spPr bwMode="auto">
                          <a:xfrm>
                            <a:off x="0" y="0"/>
                            <a:ext cx="1467485" cy="1552575"/>
                          </a:xfrm>
                          <a:prstGeom prst="rect">
                            <a:avLst/>
                          </a:prstGeom>
                          <a:noFill/>
                          <a:ln>
                            <a:noFill/>
                          </a:ln>
                        </pic:spPr>
                      </pic:pic>
                    </a:graphicData>
                  </a:graphic>
                </wp:inline>
              </w:drawing>
            </w:r>
          </w:p>
        </w:tc>
      </w:tr>
      <w:tr w:rsidR="007F65C9">
        <w:trPr>
          <w:jc w:val="center"/>
        </w:trPr>
        <w:tc>
          <w:tcPr>
            <w:tcW w:w="0" w:type="auto"/>
            <w:tcBorders>
              <w:top w:val="nil"/>
              <w:left w:val="nil"/>
              <w:bottom w:val="nil"/>
              <w:right w:val="nil"/>
            </w:tcBorders>
            <w:vAlign w:val="center"/>
          </w:tcPr>
          <w:p w:rsidR="007F65C9" w:rsidRPr="00FC5511" w:rsidRDefault="007F65C9" w:rsidP="00B5522F">
            <w:pPr>
              <w:keepNext/>
              <w:keepLines/>
              <w:spacing w:after="40"/>
              <w:jc w:val="center"/>
              <w:rPr>
                <w:sz w:val="16"/>
                <w:szCs w:val="16"/>
              </w:rPr>
            </w:pPr>
            <w:r>
              <w:rPr>
                <w:sz w:val="16"/>
                <w:szCs w:val="16"/>
              </w:rPr>
              <w:t>Surface</w:t>
            </w:r>
            <w:r w:rsidR="005273E2">
              <w:rPr>
                <w:sz w:val="16"/>
                <w:szCs w:val="16"/>
              </w:rPr>
              <w:t>s</w:t>
            </w:r>
            <w:r>
              <w:rPr>
                <w:sz w:val="16"/>
                <w:szCs w:val="16"/>
              </w:rPr>
              <w:t xml:space="preserve"> mapped into toroidal domain (with 2-sided lighting)</w:t>
            </w:r>
          </w:p>
        </w:tc>
        <w:tc>
          <w:tcPr>
            <w:tcW w:w="0" w:type="auto"/>
            <w:tcBorders>
              <w:top w:val="nil"/>
              <w:left w:val="nil"/>
              <w:bottom w:val="nil"/>
              <w:right w:val="nil"/>
            </w:tcBorders>
            <w:vAlign w:val="center"/>
          </w:tcPr>
          <w:p w:rsidR="007F65C9" w:rsidRPr="00FC5511" w:rsidRDefault="007F65C9" w:rsidP="00B5522F">
            <w:pPr>
              <w:keepNext/>
              <w:keepLines/>
              <w:spacing w:after="40"/>
              <w:jc w:val="center"/>
              <w:rPr>
                <w:sz w:val="16"/>
                <w:szCs w:val="16"/>
              </w:rPr>
            </w:pPr>
            <w:r>
              <w:rPr>
                <w:sz w:val="16"/>
                <w:szCs w:val="16"/>
              </w:rPr>
              <w:t>Remeshed surface</w:t>
            </w:r>
            <w:r w:rsidR="005273E2">
              <w:rPr>
                <w:sz w:val="16"/>
                <w:szCs w:val="16"/>
              </w:rPr>
              <w:t>s</w:t>
            </w:r>
            <w:r w:rsidR="00AC6246">
              <w:rPr>
                <w:sz w:val="16"/>
                <w:szCs w:val="16"/>
              </w:rPr>
              <w:br/>
              <w:t>(all vertices have valence exactly 4)</w:t>
            </w:r>
          </w:p>
        </w:tc>
      </w:tr>
      <w:tr w:rsidR="007F65C9">
        <w:trPr>
          <w:jc w:val="center"/>
        </w:trPr>
        <w:tc>
          <w:tcPr>
            <w:tcW w:w="0" w:type="auto"/>
            <w:gridSpan w:val="2"/>
            <w:tcBorders>
              <w:top w:val="nil"/>
              <w:left w:val="nil"/>
              <w:bottom w:val="nil"/>
              <w:right w:val="nil"/>
            </w:tcBorders>
          </w:tcPr>
          <w:p w:rsidR="007F65C9" w:rsidRDefault="007F65C9" w:rsidP="007819D6">
            <w:pPr>
              <w:pStyle w:val="Caption"/>
              <w:spacing w:after="160"/>
              <w:jc w:val="both"/>
            </w:pPr>
            <w:bookmarkStart w:id="101" w:name="_Ref62397368"/>
            <w:r>
              <w:t xml:space="preserve">Figure </w:t>
            </w:r>
            <w:fldSimple w:instr=" SEQ Figure \* ARABIC ">
              <w:r w:rsidR="00020BDF">
                <w:rPr>
                  <w:noProof/>
                </w:rPr>
                <w:t>11</w:t>
              </w:r>
            </w:fldSimple>
            <w:bookmarkEnd w:id="101"/>
            <w:r w:rsidR="0068189B">
              <w:t>. E</w:t>
            </w:r>
            <w:r w:rsidR="0048036E">
              <w:t>xample</w:t>
            </w:r>
            <w:r w:rsidR="005273E2">
              <w:t>s</w:t>
            </w:r>
            <w:r>
              <w:t xml:space="preserve"> of toroidal parametrization and remeshing.</w:t>
            </w:r>
            <w:r w:rsidR="00B5590F">
              <w:br/>
            </w:r>
            <w:r w:rsidR="00CB3F81" w:rsidRPr="00CB3F81">
              <w:rPr>
                <w:sz w:val="16"/>
                <w:szCs w:val="16"/>
              </w:rPr>
              <w:t>(</w:t>
            </w:r>
            <w:r w:rsidR="00B5590F" w:rsidRPr="00CB3F81">
              <w:rPr>
                <w:sz w:val="16"/>
                <w:szCs w:val="16"/>
              </w:rPr>
              <w:t>One-way stretch efficiencies:</w:t>
            </w:r>
            <w:r w:rsidR="003C1CA0">
              <w:rPr>
                <w:sz w:val="16"/>
                <w:szCs w:val="16"/>
              </w:rPr>
              <w:t xml:space="preserve"> teapot 0.458, rocker arm 0.582</w:t>
            </w:r>
            <w:r w:rsidR="00CB3F81" w:rsidRPr="00CB3F81">
              <w:rPr>
                <w:sz w:val="16"/>
                <w:szCs w:val="16"/>
              </w:rPr>
              <w:t>)</w:t>
            </w:r>
            <w:r w:rsidR="003C1CA0">
              <w:rPr>
                <w:sz w:val="16"/>
                <w:szCs w:val="16"/>
              </w:rPr>
              <w:t>.</w:t>
            </w:r>
          </w:p>
        </w:tc>
      </w:tr>
    </w:tbl>
    <w:p w:rsidR="00066E69" w:rsidRDefault="00886A15" w:rsidP="00066E69">
      <w:pPr>
        <w:pStyle w:val="Heading1"/>
      </w:pPr>
      <w:r>
        <w:t>Discussion</w:t>
      </w:r>
    </w:p>
    <w:p w:rsidR="00A4286F" w:rsidRPr="00A4286F" w:rsidRDefault="009D7762" w:rsidP="00A4286F">
      <w:pPr>
        <w:pStyle w:val="BodyText"/>
      </w:pPr>
      <w:r>
        <w:t>An earlier implementation of our method followed a more trad</w:t>
      </w:r>
      <w:r>
        <w:t>i</w:t>
      </w:r>
      <w:r>
        <w:t xml:space="preserve">tional </w:t>
      </w:r>
      <w:r w:rsidR="00966D0B">
        <w:t>parametriz</w:t>
      </w:r>
      <w:r>
        <w:t>ation approach</w:t>
      </w:r>
      <w:r w:rsidR="00182FB2">
        <w:t xml:space="preserve">, with a static domain and only </w:t>
      </w:r>
      <w:r>
        <w:t xml:space="preserve">one mesh being optimized using a coarse-to-fine algorithm. </w:t>
      </w:r>
      <w:r w:rsidR="00182FB2">
        <w:t>To initialize the map we used conformal maps to establish corr</w:t>
      </w:r>
      <w:r w:rsidR="00182FB2">
        <w:t>e</w:t>
      </w:r>
      <w:r w:rsidR="00182FB2">
        <w:t xml:space="preserve">spondences between the domain vertices and the large base domain faces of the progressive mesh.  This method </w:t>
      </w:r>
      <w:r w:rsidR="00A4286F">
        <w:t>presented two difficulties: (1) some patches were too large to robustly parametri</w:t>
      </w:r>
      <w:r w:rsidR="00182FB2">
        <w:t>ze using a single linear system and</w:t>
      </w:r>
      <w:r w:rsidR="00A4286F">
        <w:t xml:space="preserve"> (2) having formed this initial map, there was no way to effectively improve it (since it </w:t>
      </w:r>
      <w:r w:rsidR="00182FB2">
        <w:t>was “stuck” at a fine level).  O</w:t>
      </w:r>
      <w:r w:rsidR="00A4286F">
        <w:t xml:space="preserve">ur symmetric coarse-to-fine approach </w:t>
      </w:r>
      <w:r w:rsidR="00676EE2">
        <w:t>overcomes both these difficulties.</w:t>
      </w:r>
    </w:p>
    <w:p w:rsidR="00622ACD" w:rsidRDefault="00182FB2" w:rsidP="00C2270E">
      <w:pPr>
        <w:pStyle w:val="BodyText"/>
      </w:pPr>
      <w:r>
        <w:t xml:space="preserve">An important property of directly optimizing the map between two surfaces is that the </w:t>
      </w:r>
      <w:r w:rsidR="00622ACD">
        <w:t xml:space="preserve">correspondence </w:t>
      </w:r>
      <w:r>
        <w:t xml:space="preserve">of geometrically similar features is encouraged </w:t>
      </w:r>
      <w:r w:rsidR="00622ACD">
        <w:t>within the distortion metric itself, thereby requiring fewer manually specified features.</w:t>
      </w:r>
      <w:r>
        <w:t xml:space="preserve">  For example, only 4</w:t>
      </w:r>
      <w:r w:rsidR="00496D6C">
        <w:t xml:space="preserve"> features </w:t>
      </w:r>
      <w:r>
        <w:t xml:space="preserve">are sufficient to obtain a good </w:t>
      </w:r>
      <w:r w:rsidR="00496D6C">
        <w:t xml:space="preserve">map between </w:t>
      </w:r>
      <w:r>
        <w:t xml:space="preserve">the </w:t>
      </w:r>
      <w:r w:rsidR="00496D6C">
        <w:t xml:space="preserve">cow and </w:t>
      </w:r>
      <w:r>
        <w:t xml:space="preserve">the </w:t>
      </w:r>
      <w:r w:rsidR="00496D6C">
        <w:t xml:space="preserve">horse. </w:t>
      </w:r>
      <w:r>
        <w:t xml:space="preserve"> These 4 features on the hooves are needed to prevent a combi</w:t>
      </w:r>
      <w:r w:rsidR="00A71DD1">
        <w:t>natorial optimization, i.e.</w:t>
      </w:r>
      <w:r>
        <w:t xml:space="preserve"> which cow leg corresponds to which horse leg</w:t>
      </w:r>
      <w:r w:rsidR="00A71DD1">
        <w:t>.</w:t>
      </w:r>
      <w:r>
        <w:t xml:space="preserve"> </w:t>
      </w:r>
      <w:r w:rsidR="00A71DD1">
        <w:t xml:space="preserve"> </w:t>
      </w:r>
      <w:r>
        <w:t xml:space="preserve">Our mapping problem </w:t>
      </w:r>
      <w:r w:rsidR="00A71DD1">
        <w:t>shares similarities with</w:t>
      </w:r>
      <w:r>
        <w:t xml:space="preserve"> the problem of obtaining a rigid correspondence between two objects.  Mesh </w:t>
      </w:r>
      <w:r w:rsidR="00622ACD">
        <w:t xml:space="preserve">registration </w:t>
      </w:r>
      <w:r w:rsidR="001A15DA">
        <w:t>energy functionals</w:t>
      </w:r>
      <w:r w:rsidR="00622ACD">
        <w:t xml:space="preserve"> </w:t>
      </w:r>
      <w:r w:rsidR="001A15DA">
        <w:t xml:space="preserve">typically </w:t>
      </w:r>
      <w:r w:rsidR="00622ACD">
        <w:t xml:space="preserve">have many local minima and thus require initial user guidance, </w:t>
      </w:r>
      <w:r w:rsidR="00832F2A">
        <w:t xml:space="preserve">but </w:t>
      </w:r>
      <w:r w:rsidR="00C22972">
        <w:t>importan</w:t>
      </w:r>
      <w:r w:rsidR="00C22972">
        <w:t>t</w:t>
      </w:r>
      <w:r w:rsidR="00C22972">
        <w:t>ly</w:t>
      </w:r>
      <w:r w:rsidR="00832F2A">
        <w:t xml:space="preserve"> they have a deep energy well near the global solution.</w:t>
      </w:r>
    </w:p>
    <w:p w:rsidR="00622ACD" w:rsidRDefault="00182FB2" w:rsidP="00C2270E">
      <w:pPr>
        <w:pStyle w:val="BodyText"/>
      </w:pPr>
      <w:r>
        <w:t xml:space="preserve">The major difference between our </w:t>
      </w:r>
      <w:r w:rsidR="00A71DD1">
        <w:t>symmetric</w:t>
      </w:r>
      <w:r w:rsidR="00056A8E">
        <w:t xml:space="preserve"> coarse-to-fine refinement </w:t>
      </w:r>
      <w:r w:rsidR="00A71DD1">
        <w:t xml:space="preserve">process </w:t>
      </w:r>
      <w:r w:rsidR="00056A8E">
        <w:t xml:space="preserve">and </w:t>
      </w:r>
      <w:r w:rsidR="00A71DD1">
        <w:t xml:space="preserve">previous </w:t>
      </w:r>
      <w:r w:rsidR="00056A8E">
        <w:t xml:space="preserve">simplicial </w:t>
      </w:r>
      <w:r w:rsidR="00966D0B">
        <w:t>parametriz</w:t>
      </w:r>
      <w:r w:rsidR="00056A8E">
        <w:t xml:space="preserve">ation </w:t>
      </w:r>
      <w:r w:rsidR="00A71DD1">
        <w:t xml:space="preserve">methods </w:t>
      </w:r>
      <w:r w:rsidR="00056A8E">
        <w:t xml:space="preserve">is the opportunity for </w:t>
      </w:r>
      <w:r w:rsidR="00886A15">
        <w:t>fine-grain optimiza</w:t>
      </w:r>
      <w:r w:rsidR="00056A8E">
        <w:t>tion.  S</w:t>
      </w:r>
      <w:r w:rsidR="00886A15">
        <w:t xml:space="preserve">implicial parametrization methods apply linear </w:t>
      </w:r>
      <w:r w:rsidR="00C22972">
        <w:t>relaxation</w:t>
      </w:r>
      <w:r w:rsidR="00886A15">
        <w:t xml:space="preserve"> operations across coarse domain faces, whereas we apply non-linear optimization on individual vertices of </w:t>
      </w:r>
      <w:r w:rsidR="00A71DD1">
        <w:t xml:space="preserve">both </w:t>
      </w:r>
      <w:r w:rsidR="00886A15">
        <w:t>mesh</w:t>
      </w:r>
      <w:r w:rsidR="00056A8E">
        <w:t>es</w:t>
      </w:r>
      <w:r w:rsidR="00886A15">
        <w:t>.</w:t>
      </w:r>
    </w:p>
    <w:p w:rsidR="00A65080" w:rsidRDefault="00A65080" w:rsidP="00A65080">
      <w:pPr>
        <w:pStyle w:val="BodyText"/>
      </w:pPr>
      <w:r>
        <w:t xml:space="preserve">While our method achieves impressive results for a large class of applications, its main current limitation is execution time.  The mutual tessellation is more complex than either of the input meshes, and managing it during optimization is time-consuming.  Currently our implementation takes a couple of hours to create inter-surface maps between meshes of ~64K faces.  For the </w:t>
      </w:r>
      <w:r w:rsidR="00064D18">
        <w:t xml:space="preserve">simplicial, </w:t>
      </w:r>
      <w:r>
        <w:t>octahedral</w:t>
      </w:r>
      <w:r w:rsidR="00064D18">
        <w:t xml:space="preserve">, and toroidal </w:t>
      </w:r>
      <w:r w:rsidR="00966D0B">
        <w:t>parametriz</w:t>
      </w:r>
      <w:r>
        <w:t>ation scenarios, where</w:t>
      </w:r>
      <w:r w:rsidR="002235C2">
        <w:t xml:space="preserv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t xml:space="preserve"> is coarse, it takes about 20 minutes to create the map.  The space complexity of the mutual tessellation could theoretica</w:t>
      </w:r>
      <w:r>
        <w:t>l</w:t>
      </w:r>
      <w:r>
        <w:t>ly be</w:t>
      </w:r>
      <w:r w:rsidR="002235C2">
        <w:t xml:space="preserve">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oMath>
      <w:r>
        <w:t xml:space="preserve"> for a pathological worst case, but for ordinary models it is about</w:t>
      </w:r>
      <w:r w:rsidR="002235C2">
        <w:t xml:space="preserve"> </w:t>
      </w:r>
      <m:oMath>
        <m:r>
          <w:rPr>
            <w:rFonts w:ascii="Cambria Math" w:hAnsi="Cambria Math"/>
          </w:rPr>
          <m:t>8n</m:t>
        </m:r>
      </m:oMath>
      <w:r>
        <w:t xml:space="preserve">, i.e. a small factor more than the </w:t>
      </w:r>
      <m:oMath>
        <m:r>
          <w:rPr>
            <w:rFonts w:ascii="Cambria Math" w:hAnsi="Cambria Math"/>
          </w:rPr>
          <m:t>2n</m:t>
        </m:r>
      </m:oMath>
      <w:r>
        <w:t xml:space="preserve"> vertices from the two meshes.  In practice, memory usage has not been an issue.</w:t>
      </w:r>
    </w:p>
    <w:p w:rsidR="00A65080" w:rsidRPr="00333576" w:rsidRDefault="00A65080" w:rsidP="009426E2">
      <w:pPr>
        <w:pStyle w:val="BodyText"/>
        <w:spacing w:after="280"/>
      </w:pPr>
      <w:r>
        <w:t>Another conceptual drawback of our current implementation (though not of the method in general) is the asymmetry of the data structure, which only allows one of the meshes to be refined at a time.  A truly symmetrical implementation allowing fine-grain interleaved refinement of both meshes would be more elegant.</w:t>
      </w:r>
    </w:p>
    <w:p w:rsidR="00293400" w:rsidRDefault="00293400" w:rsidP="00293400">
      <w:pPr>
        <w:pStyle w:val="Heading1"/>
      </w:pPr>
      <w:r>
        <w:t>Future work</w:t>
      </w:r>
    </w:p>
    <w:p w:rsidR="00056A8E" w:rsidRPr="00601330" w:rsidRDefault="00886A15" w:rsidP="00056A8E">
      <w:pPr>
        <w:pStyle w:val="BodyText"/>
      </w:pPr>
      <w:r>
        <w:t xml:space="preserve">There are </w:t>
      </w:r>
      <w:r w:rsidR="00056A8E">
        <w:t>several avenues for future work.</w:t>
      </w:r>
      <w:r w:rsidR="000806CD">
        <w:t xml:space="preserve">  </w:t>
      </w:r>
      <w:r w:rsidR="00056A8E">
        <w:t xml:space="preserve">To improve speed we envision using fine-to-coarse propagation of information </w:t>
      </w:r>
      <w:r w:rsidR="00056A8E" w:rsidRPr="00601330">
        <w:t>[Sander et al 2002]</w:t>
      </w:r>
      <w:r w:rsidR="00056A8E">
        <w:t xml:space="preserve"> to obtain better con</w:t>
      </w:r>
      <w:r w:rsidR="00F5409D">
        <w:t>figurations at low resolutions.</w:t>
      </w:r>
      <w:r w:rsidR="0086421A">
        <w:t xml:space="preserve">  </w:t>
      </w:r>
      <w:r w:rsidR="007B3FD8">
        <w:t>H</w:t>
      </w:r>
      <w:r w:rsidR="00F5409D">
        <w:t>uge</w:t>
      </w:r>
      <w:r w:rsidR="00056A8E">
        <w:t xml:space="preserve"> meshes</w:t>
      </w:r>
      <w:r w:rsidR="007B3FD8">
        <w:t xml:space="preserve"> could be handled using </w:t>
      </w:r>
      <w:r w:rsidR="00F5409D">
        <w:t>a hybrid strategy</w:t>
      </w:r>
      <w:r w:rsidR="00CB3F81">
        <w:t>; a</w:t>
      </w:r>
      <w:r w:rsidR="00F43066">
        <w:t xml:space="preserve">fter running our ISM algorithm to create a good mid-resolution map, we could </w:t>
      </w:r>
      <w:r w:rsidR="005F7010">
        <w:t>define the finer map</w:t>
      </w:r>
      <w:r w:rsidR="000806CD">
        <w:t xml:space="preserve"> using</w:t>
      </w:r>
      <w:r w:rsidR="00056A8E">
        <w:t xml:space="preserve"> sim</w:t>
      </w:r>
      <w:r w:rsidR="00F43066">
        <w:t>plicial map</w:t>
      </w:r>
      <w:r w:rsidR="00056A8E">
        <w:t xml:space="preserve"> composition</w:t>
      </w:r>
      <w:r w:rsidR="000806CD">
        <w:t>, since the simplicial pieces may be</w:t>
      </w:r>
      <w:r w:rsidR="00056A8E">
        <w:t xml:space="preserve"> small </w:t>
      </w:r>
      <w:r w:rsidR="000806CD">
        <w:t xml:space="preserve">and flat </w:t>
      </w:r>
      <w:r w:rsidR="00056A8E">
        <w:t xml:space="preserve">enough to </w:t>
      </w:r>
      <w:r w:rsidR="000806CD">
        <w:t xml:space="preserve">avoid </w:t>
      </w:r>
      <w:r w:rsidR="00056A8E">
        <w:t xml:space="preserve">numerical problems </w:t>
      </w:r>
      <w:r w:rsidR="000806CD">
        <w:t>and</w:t>
      </w:r>
      <w:r w:rsidR="00056A8E">
        <w:t xml:space="preserve"> geometric detail mismatch.</w:t>
      </w:r>
    </w:p>
    <w:p w:rsidR="007B3FD8" w:rsidRDefault="000806CD" w:rsidP="00C2270E">
      <w:pPr>
        <w:pStyle w:val="BodyText"/>
      </w:pPr>
      <w:r>
        <w:t>One exciting application is the use of inter-surface maps to aut</w:t>
      </w:r>
      <w:r>
        <w:t>o</w:t>
      </w:r>
      <w:r>
        <w:t>matically transfer geometric texture between models.</w:t>
      </w:r>
      <w:r w:rsidR="005F7010">
        <w:t xml:space="preserve">  This may allow surface texture synthesis using other surfaces as exemplars.</w:t>
      </w:r>
    </w:p>
    <w:p w:rsidR="000D0DC9" w:rsidRDefault="00056A8E" w:rsidP="00C2270E">
      <w:pPr>
        <w:pStyle w:val="BodyText"/>
      </w:pPr>
      <w:r>
        <w:t xml:space="preserve">An interesting open question is how </w:t>
      </w:r>
      <w:r w:rsidR="007B3FD8">
        <w:t>to extend our method to handle</w:t>
      </w:r>
      <w:r>
        <w:t xml:space="preserve"> multiple models.  Simultaneously optimizing an all-to-all map </w:t>
      </w:r>
      <w:r w:rsidR="006F1F42">
        <w:t>would not scale</w:t>
      </w:r>
      <w:r>
        <w:t xml:space="preserve">, while </w:t>
      </w:r>
      <w:r w:rsidR="006F1F42">
        <w:t>us</w:t>
      </w:r>
      <w:r>
        <w:t xml:space="preserve">ing </w:t>
      </w:r>
      <w:r w:rsidR="00EF268C">
        <w:t xml:space="preserve">one </w:t>
      </w:r>
      <w:r>
        <w:t xml:space="preserve">model as domain would lose some benefits of </w:t>
      </w:r>
      <w:r w:rsidR="006251E3">
        <w:t xml:space="preserve">directly </w:t>
      </w:r>
      <w:r>
        <w:t xml:space="preserve">optimizing </w:t>
      </w:r>
      <w:r w:rsidR="006251E3">
        <w:t>inter-surface</w:t>
      </w:r>
      <w:r>
        <w:t xml:space="preserve"> map</w:t>
      </w:r>
      <w:r w:rsidR="006251E3">
        <w:t>s</w:t>
      </w:r>
      <w:r>
        <w:t>.</w:t>
      </w:r>
    </w:p>
    <w:p w:rsidR="00A71DD1" w:rsidRDefault="00056A8E" w:rsidP="009426E2">
      <w:pPr>
        <w:pStyle w:val="BodyText"/>
        <w:spacing w:after="280"/>
      </w:pPr>
      <w:r>
        <w:t>Another area of future work is computing maps with singularities to allow correspondences between objects with different topol</w:t>
      </w:r>
      <w:r>
        <w:t>o</w:t>
      </w:r>
      <w:r>
        <w:t xml:space="preserve">gies.  User input may be required </w:t>
      </w:r>
      <w:r w:rsidR="002C7090">
        <w:t>to associate top</w:t>
      </w:r>
      <w:r w:rsidR="007B3FD8">
        <w:t>ological features and introduce</w:t>
      </w:r>
      <w:r w:rsidR="002C7090">
        <w:t xml:space="preserve"> singularities on some of the meshes.</w:t>
      </w:r>
    </w:p>
    <w:p w:rsidR="00CE7BBD" w:rsidRDefault="00CE7BBD" w:rsidP="00CE7BBD">
      <w:pPr>
        <w:pStyle w:val="Heading1"/>
        <w:numPr>
          <w:ilvl w:val="0"/>
          <w:numId w:val="0"/>
        </w:numPr>
      </w:pPr>
      <w:r>
        <w:t>Acknowledgements</w:t>
      </w:r>
    </w:p>
    <w:p w:rsidR="004C4225" w:rsidRDefault="004C4225" w:rsidP="00A71DD1">
      <w:pPr>
        <w:pStyle w:val="BodyText"/>
      </w:pPr>
      <w:r>
        <w:t>We</w:t>
      </w:r>
      <w:r w:rsidR="00BF6C78">
        <w:t xml:space="preserve"> thank Cyberware and the Digital Michelangelo Project at Stanford University</w:t>
      </w:r>
      <w:r>
        <w:t xml:space="preserve"> for the 3D models, and Andrei Khodakovsky for shar</w:t>
      </w:r>
      <w:r w:rsidR="005D1D4C">
        <w:t>ing his Globally Smooth Paramet</w:t>
      </w:r>
      <w:r>
        <w:t>rization data.</w:t>
      </w:r>
    </w:p>
    <w:p w:rsidR="00FF68B3" w:rsidRDefault="00FF68B3">
      <w:pPr>
        <w:pStyle w:val="Heading1"/>
        <w:numPr>
          <w:ilvl w:val="0"/>
          <w:numId w:val="0"/>
        </w:numPr>
      </w:pPr>
      <w:r>
        <w:t>References</w:t>
      </w:r>
    </w:p>
    <w:p w:rsidR="00FD312D" w:rsidRPr="00601330" w:rsidRDefault="00FD312D" w:rsidP="00B14D77">
      <w:pPr>
        <w:pStyle w:val="References"/>
        <w:spacing w:after="50"/>
      </w:pPr>
      <w:r w:rsidRPr="00601330">
        <w:rPr>
          <w:smallCaps/>
        </w:rPr>
        <w:t>Aksoylu, B., Khodakovsky, A., and Schröder, P.</w:t>
      </w:r>
      <w:r w:rsidRPr="00601330">
        <w:t xml:space="preserve">  2003.  </w:t>
      </w:r>
      <w:hyperlink r:id="rId41" w:history="1">
        <w:r w:rsidRPr="008E2146">
          <w:rPr>
            <w:rStyle w:val="Hyperlink"/>
          </w:rPr>
          <w:t>Multilevel solvers for unstructured surface meshes</w:t>
        </w:r>
      </w:hyperlink>
      <w:r w:rsidR="00355DE4">
        <w:t>.</w:t>
      </w:r>
      <w:r w:rsidRPr="00601330">
        <w:t xml:space="preserve"> </w:t>
      </w:r>
      <w:smartTag w:uri="urn:schemas-microsoft-com:office:smarttags" w:element="country-region">
        <w:smartTag w:uri="urn:schemas-microsoft-com:office:smarttags" w:element="place">
          <w:r w:rsidRPr="00355DE4">
            <w:rPr>
              <w:i/>
              <w:iCs/>
            </w:rPr>
            <w:t>SIAM</w:t>
          </w:r>
        </w:smartTag>
      </w:smartTag>
      <w:r w:rsidRPr="00355DE4">
        <w:rPr>
          <w:i/>
          <w:iCs/>
        </w:rPr>
        <w:t xml:space="preserve"> J. Sci. Comput.</w:t>
      </w:r>
    </w:p>
    <w:p w:rsidR="00C77BD4" w:rsidRDefault="00C77BD4" w:rsidP="00B14D77">
      <w:pPr>
        <w:pStyle w:val="References"/>
        <w:spacing w:after="50"/>
      </w:pPr>
      <w:bookmarkStart w:id="102" w:name="_Ref501777873"/>
      <w:r w:rsidRPr="00601330">
        <w:rPr>
          <w:smallCaps/>
        </w:rPr>
        <w:t>Alexa, M.</w:t>
      </w:r>
      <w:r w:rsidRPr="00601330">
        <w:t xml:space="preserve"> 2002.</w:t>
      </w:r>
      <w:r w:rsidR="00D91474" w:rsidRPr="00601330">
        <w:fldChar w:fldCharType="begin"/>
      </w:r>
      <w:r w:rsidR="00D91474" w:rsidRPr="00601330">
        <w:instrText xml:space="preserve"> SET alexa02 "Alexa 2002" </w:instrText>
      </w:r>
      <w:r w:rsidR="00D91474" w:rsidRPr="00601330">
        <w:fldChar w:fldCharType="separate"/>
      </w:r>
      <w:bookmarkStart w:id="103" w:name="alexa02"/>
      <w:r w:rsidR="00020BDF" w:rsidRPr="00601330">
        <w:rPr>
          <w:noProof/>
        </w:rPr>
        <w:t>Alexa 2002</w:t>
      </w:r>
      <w:bookmarkEnd w:id="103"/>
      <w:r w:rsidR="00D91474" w:rsidRPr="00601330">
        <w:fldChar w:fldCharType="end"/>
      </w:r>
      <w:r w:rsidR="00D91474" w:rsidRPr="00601330">
        <w:fldChar w:fldCharType="begin"/>
      </w:r>
      <w:r w:rsidR="00D91474" w:rsidRPr="00601330">
        <w:instrText xml:space="preserve"> SET alexa02yr 2002 </w:instrText>
      </w:r>
      <w:r w:rsidR="00D91474" w:rsidRPr="00601330">
        <w:fldChar w:fldCharType="separate"/>
      </w:r>
      <w:bookmarkStart w:id="104" w:name="alexa02yr"/>
      <w:r w:rsidR="00020BDF" w:rsidRPr="00601330">
        <w:rPr>
          <w:noProof/>
        </w:rPr>
        <w:t>2002</w:t>
      </w:r>
      <w:bookmarkEnd w:id="104"/>
      <w:r w:rsidR="00D91474" w:rsidRPr="00601330">
        <w:fldChar w:fldCharType="end"/>
      </w:r>
      <w:r w:rsidRPr="00601330">
        <w:t xml:space="preserve">  </w:t>
      </w:r>
      <w:hyperlink r:id="rId42" w:history="1">
        <w:r w:rsidR="005E6862" w:rsidRPr="00601330">
          <w:rPr>
            <w:rStyle w:val="Hyperlink"/>
          </w:rPr>
          <w:t>Recent advances in mesh morphing</w:t>
        </w:r>
      </w:hyperlink>
      <w:r w:rsidRPr="00601330">
        <w:t xml:space="preserve">.  </w:t>
      </w:r>
      <w:r w:rsidR="005E6862" w:rsidRPr="00601330">
        <w:rPr>
          <w:i/>
          <w:iCs/>
        </w:rPr>
        <w:t>Computer Graphics Forum</w:t>
      </w:r>
      <w:r w:rsidR="005E6862" w:rsidRPr="00601330">
        <w:rPr>
          <w:iCs/>
        </w:rPr>
        <w:t>, 21(2)</w:t>
      </w:r>
      <w:r w:rsidRPr="00601330">
        <w:t xml:space="preserve">,  </w:t>
      </w:r>
      <w:r w:rsidR="005E6862" w:rsidRPr="00601330">
        <w:t>173</w:t>
      </w:r>
      <w:r w:rsidRPr="00601330">
        <w:t>-</w:t>
      </w:r>
      <w:r w:rsidR="005E6862" w:rsidRPr="00601330">
        <w:t>196</w:t>
      </w:r>
      <w:r w:rsidRPr="00601330">
        <w:t>.</w:t>
      </w:r>
    </w:p>
    <w:p w:rsidR="007217AC" w:rsidRPr="00BF1841" w:rsidRDefault="007217AC" w:rsidP="00B14D77">
      <w:pPr>
        <w:pStyle w:val="References"/>
        <w:spacing w:after="50"/>
      </w:pPr>
      <w:r w:rsidRPr="007217AC">
        <w:rPr>
          <w:smallCaps/>
        </w:rPr>
        <w:t>Desbrun, M., Meyer, M., and Alliez, P</w:t>
      </w:r>
      <w:r>
        <w:t xml:space="preserve">. 2002. </w:t>
      </w:r>
      <w:hyperlink r:id="rId43" w:history="1">
        <w:r w:rsidRPr="007217AC">
          <w:rPr>
            <w:rStyle w:val="Hyperlink"/>
          </w:rPr>
          <w:t xml:space="preserve">Intrinsic </w:t>
        </w:r>
        <w:r w:rsidR="00E37D69">
          <w:rPr>
            <w:rStyle w:val="Hyperlink"/>
          </w:rPr>
          <w:t>p</w:t>
        </w:r>
        <w:r w:rsidRPr="007217AC">
          <w:rPr>
            <w:rStyle w:val="Hyperlink"/>
          </w:rPr>
          <w:t>arameteriz</w:t>
        </w:r>
        <w:r w:rsidRPr="007217AC">
          <w:rPr>
            <w:rStyle w:val="Hyperlink"/>
          </w:rPr>
          <w:t>a</w:t>
        </w:r>
        <w:r w:rsidRPr="007217AC">
          <w:rPr>
            <w:rStyle w:val="Hyperlink"/>
          </w:rPr>
          <w:t xml:space="preserve">tions of </w:t>
        </w:r>
        <w:r w:rsidR="00E37D69">
          <w:rPr>
            <w:rStyle w:val="Hyperlink"/>
          </w:rPr>
          <w:t>s</w:t>
        </w:r>
        <w:r w:rsidRPr="007217AC">
          <w:rPr>
            <w:rStyle w:val="Hyperlink"/>
          </w:rPr>
          <w:t xml:space="preserve">urface </w:t>
        </w:r>
        <w:r w:rsidR="00E37D69">
          <w:rPr>
            <w:rStyle w:val="Hyperlink"/>
          </w:rPr>
          <w:t>m</w:t>
        </w:r>
        <w:r w:rsidRPr="007217AC">
          <w:rPr>
            <w:rStyle w:val="Hyperlink"/>
          </w:rPr>
          <w:t>eshes</w:t>
        </w:r>
      </w:hyperlink>
      <w:r>
        <w:t xml:space="preserve">. </w:t>
      </w:r>
      <w:r w:rsidR="00BF1841">
        <w:rPr>
          <w:i/>
        </w:rPr>
        <w:t xml:space="preserve">Computer Graphics Forum, </w:t>
      </w:r>
      <w:r w:rsidR="00BF1841" w:rsidRPr="00BF1841">
        <w:t>17</w:t>
      </w:r>
      <w:r w:rsidR="00BF1841">
        <w:t>(2), 167-174.</w:t>
      </w:r>
    </w:p>
    <w:bookmarkStart w:id="105" w:name="_Ref501778256"/>
    <w:bookmarkEnd w:id="102"/>
    <w:p w:rsidR="00FF68B3" w:rsidRPr="00601330" w:rsidRDefault="00EF484E" w:rsidP="00B14D77">
      <w:pPr>
        <w:pStyle w:val="References"/>
        <w:spacing w:after="50"/>
      </w:pPr>
      <w:r w:rsidRPr="00601330">
        <w:fldChar w:fldCharType="begin"/>
      </w:r>
      <w:r w:rsidRPr="00601330">
        <w:instrText xml:space="preserve"> SET eck95 "Eck et al. 1995" </w:instrText>
      </w:r>
      <w:r w:rsidRPr="00601330">
        <w:fldChar w:fldCharType="separate"/>
      </w:r>
      <w:bookmarkStart w:id="106" w:name="eck95"/>
      <w:r w:rsidR="00020BDF" w:rsidRPr="00601330">
        <w:rPr>
          <w:noProof/>
        </w:rPr>
        <w:t>Eck et al. 1995</w:t>
      </w:r>
      <w:bookmarkEnd w:id="106"/>
      <w:r w:rsidRPr="00601330">
        <w:fldChar w:fldCharType="end"/>
      </w:r>
      <w:r w:rsidRPr="00601330">
        <w:fldChar w:fldCharType="begin"/>
      </w:r>
      <w:r w:rsidRPr="00601330">
        <w:instrText xml:space="preserve"> SET eck95yr 1995 </w:instrText>
      </w:r>
      <w:r w:rsidRPr="00601330">
        <w:fldChar w:fldCharType="separate"/>
      </w:r>
      <w:bookmarkStart w:id="107" w:name="eck95yr"/>
      <w:r w:rsidR="00020BDF" w:rsidRPr="00601330">
        <w:rPr>
          <w:noProof/>
        </w:rPr>
        <w:t>1995</w:t>
      </w:r>
      <w:bookmarkEnd w:id="107"/>
      <w:r w:rsidRPr="00601330">
        <w:fldChar w:fldCharType="end"/>
      </w:r>
      <w:r w:rsidR="00FF68B3" w:rsidRPr="00601330">
        <w:rPr>
          <w:smallCaps/>
        </w:rPr>
        <w:t>Eck, M., DeRose, T., Duchamp, T., Hoppe, H., Lounsbery, M., and Stuetzle, W.</w:t>
      </w:r>
      <w:r w:rsidR="005533D3" w:rsidRPr="00601330">
        <w:t xml:space="preserve"> </w:t>
      </w:r>
      <w:r w:rsidR="00FE4348" w:rsidRPr="00601330">
        <w:t>1995.</w:t>
      </w:r>
      <w:r w:rsidR="00FF68B3" w:rsidRPr="00601330">
        <w:t xml:space="preserve"> </w:t>
      </w:r>
      <w:hyperlink r:id="rId44" w:anchor="mra" w:history="1">
        <w:r w:rsidR="00FF68B3" w:rsidRPr="00601330">
          <w:rPr>
            <w:rStyle w:val="Hyperlink"/>
          </w:rPr>
          <w:t>Multiresolution analysis of arbitrary meshes</w:t>
        </w:r>
      </w:hyperlink>
      <w:r w:rsidR="00FF68B3" w:rsidRPr="00601330">
        <w:t xml:space="preserve">.  </w:t>
      </w:r>
      <w:r w:rsidR="007F0DEE" w:rsidRPr="00601330">
        <w:rPr>
          <w:i/>
        </w:rPr>
        <w:t xml:space="preserve"> </w:t>
      </w:r>
      <w:r w:rsidR="0099284E" w:rsidRPr="00601330">
        <w:rPr>
          <w:i/>
          <w:iCs/>
        </w:rPr>
        <w:t>ACM SIGGRAPH</w:t>
      </w:r>
      <w:r w:rsidR="00FF68B3" w:rsidRPr="00601330">
        <w:t>,  173-182.</w:t>
      </w:r>
      <w:bookmarkEnd w:id="105"/>
    </w:p>
    <w:p w:rsidR="00FF68B3" w:rsidRPr="00601330" w:rsidRDefault="00FF68B3" w:rsidP="00B14D77">
      <w:pPr>
        <w:pStyle w:val="References"/>
        <w:spacing w:after="50"/>
      </w:pPr>
      <w:bookmarkStart w:id="108" w:name="_Ref501788518"/>
      <w:r w:rsidRPr="00601330">
        <w:rPr>
          <w:smallCaps/>
        </w:rPr>
        <w:t>Floater, M.</w:t>
      </w:r>
      <w:r w:rsidR="005533D3" w:rsidRPr="00601330">
        <w:t xml:space="preserve"> </w:t>
      </w:r>
      <w:r w:rsidR="00D23713">
        <w:t>2003</w:t>
      </w:r>
      <w:r w:rsidR="00FE4348" w:rsidRPr="00601330">
        <w:t xml:space="preserve">. </w:t>
      </w:r>
      <w:hyperlink r:id="rId45" w:history="1">
        <w:r w:rsidR="00BF1841" w:rsidRPr="00BF1841">
          <w:rPr>
            <w:rStyle w:val="Hyperlink"/>
          </w:rPr>
          <w:t xml:space="preserve">Mean </w:t>
        </w:r>
        <w:r w:rsidR="00E37D69">
          <w:rPr>
            <w:rStyle w:val="Hyperlink"/>
          </w:rPr>
          <w:t>v</w:t>
        </w:r>
        <w:r w:rsidR="00BF1841" w:rsidRPr="00BF1841">
          <w:rPr>
            <w:rStyle w:val="Hyperlink"/>
          </w:rPr>
          <w:t xml:space="preserve">alue </w:t>
        </w:r>
        <w:r w:rsidR="00E37D69">
          <w:rPr>
            <w:rStyle w:val="Hyperlink"/>
          </w:rPr>
          <w:t>c</w:t>
        </w:r>
        <w:r w:rsidR="00BF1841" w:rsidRPr="00BF1841">
          <w:rPr>
            <w:rStyle w:val="Hyperlink"/>
          </w:rPr>
          <w:t>oordinates</w:t>
        </w:r>
      </w:hyperlink>
      <w:r w:rsidR="00BF1841">
        <w:t xml:space="preserve">. </w:t>
      </w:r>
      <w:r w:rsidR="00BF1841" w:rsidRPr="00BF1841">
        <w:rPr>
          <w:i/>
        </w:rPr>
        <w:t>CAGD</w:t>
      </w:r>
      <w:r w:rsidR="00BF1841">
        <w:rPr>
          <w:i/>
        </w:rPr>
        <w:t>,</w:t>
      </w:r>
      <w:r w:rsidR="00BF1841">
        <w:t xml:space="preserve"> 20(1),  19-27.</w:t>
      </w:r>
      <w:r w:rsidR="00D91474" w:rsidRPr="00601330">
        <w:fldChar w:fldCharType="begin"/>
      </w:r>
      <w:r w:rsidR="00D91474" w:rsidRPr="00601330">
        <w:instrText xml:space="preserve"> SET floater97 "Floater 1997" </w:instrText>
      </w:r>
      <w:r w:rsidR="00D91474" w:rsidRPr="00601330">
        <w:fldChar w:fldCharType="separate"/>
      </w:r>
      <w:r w:rsidR="00020BDF" w:rsidRPr="00601330">
        <w:rPr>
          <w:noProof/>
        </w:rPr>
        <w:t>Floater 1997</w:t>
      </w:r>
      <w:r w:rsidR="00D91474" w:rsidRPr="00601330">
        <w:fldChar w:fldCharType="end"/>
      </w:r>
      <w:r w:rsidR="00D91474" w:rsidRPr="00601330">
        <w:fldChar w:fldCharType="begin"/>
      </w:r>
      <w:r w:rsidR="00D91474" w:rsidRPr="00601330">
        <w:instrText xml:space="preserve"> SET floater97yr 1997 </w:instrText>
      </w:r>
      <w:r w:rsidR="00D91474" w:rsidRPr="00601330">
        <w:fldChar w:fldCharType="separate"/>
      </w:r>
      <w:r w:rsidR="00020BDF" w:rsidRPr="00601330">
        <w:rPr>
          <w:noProof/>
        </w:rPr>
        <w:t>1997</w:t>
      </w:r>
      <w:r w:rsidR="00D91474" w:rsidRPr="00601330">
        <w:fldChar w:fldCharType="end"/>
      </w:r>
      <w:bookmarkEnd w:id="108"/>
    </w:p>
    <w:p w:rsidR="00EA7640" w:rsidRPr="00601330" w:rsidRDefault="00EA7640" w:rsidP="00B14D77">
      <w:pPr>
        <w:pStyle w:val="References"/>
        <w:spacing w:after="50"/>
      </w:pPr>
      <w:bookmarkStart w:id="109" w:name="_Ref533419622"/>
      <w:r w:rsidRPr="00601330">
        <w:rPr>
          <w:smallCaps/>
        </w:rPr>
        <w:t>Floater, M., and Hormann, K.  2003</w:t>
      </w:r>
      <w:r w:rsidRPr="00601330">
        <w:t xml:space="preserve">. </w:t>
      </w:r>
      <w:r w:rsidRPr="00601330">
        <w:fldChar w:fldCharType="begin"/>
      </w:r>
      <w:r w:rsidRPr="00601330">
        <w:instrText xml:space="preserve"> SET floater97 "Floater 1997" </w:instrText>
      </w:r>
      <w:r w:rsidRPr="00601330">
        <w:fldChar w:fldCharType="separate"/>
      </w:r>
      <w:bookmarkStart w:id="110" w:name="floater97"/>
      <w:r w:rsidR="00020BDF" w:rsidRPr="00601330">
        <w:rPr>
          <w:noProof/>
        </w:rPr>
        <w:t>Floater 1997</w:t>
      </w:r>
      <w:bookmarkEnd w:id="110"/>
      <w:r w:rsidRPr="00601330">
        <w:fldChar w:fldCharType="end"/>
      </w:r>
      <w:r w:rsidRPr="00601330">
        <w:fldChar w:fldCharType="begin"/>
      </w:r>
      <w:r w:rsidRPr="00601330">
        <w:instrText xml:space="preserve"> SET floater97yr 1997 </w:instrText>
      </w:r>
      <w:r w:rsidRPr="00601330">
        <w:fldChar w:fldCharType="separate"/>
      </w:r>
      <w:bookmarkStart w:id="111" w:name="floater97yr"/>
      <w:r w:rsidR="00020BDF" w:rsidRPr="00601330">
        <w:rPr>
          <w:noProof/>
        </w:rPr>
        <w:t>1997</w:t>
      </w:r>
      <w:bookmarkEnd w:id="111"/>
      <w:r w:rsidRPr="00601330">
        <w:fldChar w:fldCharType="end"/>
      </w:r>
      <w:r w:rsidRPr="00601330">
        <w:t xml:space="preserve"> </w:t>
      </w:r>
      <w:hyperlink r:id="rId46" w:history="1">
        <w:r w:rsidRPr="00BF1841">
          <w:rPr>
            <w:rStyle w:val="Hyperlink"/>
          </w:rPr>
          <w:t>Recent advances in surface parameterization</w:t>
        </w:r>
      </w:hyperlink>
      <w:r w:rsidRPr="00601330">
        <w:t xml:space="preserve">.  </w:t>
      </w:r>
      <w:r w:rsidRPr="00601330">
        <w:rPr>
          <w:i/>
          <w:iCs/>
        </w:rPr>
        <w:t>Multiresolution in Geometric Modeling Workshop</w:t>
      </w:r>
      <w:r w:rsidRPr="00601330">
        <w:rPr>
          <w:iCs/>
        </w:rPr>
        <w:t>.</w:t>
      </w:r>
    </w:p>
    <w:p w:rsidR="00C362F5" w:rsidRDefault="00C362F5" w:rsidP="00B14D77">
      <w:pPr>
        <w:pStyle w:val="References"/>
        <w:spacing w:after="50"/>
      </w:pPr>
      <w:r w:rsidRPr="00601330">
        <w:rPr>
          <w:smallCaps/>
        </w:rPr>
        <w:t>G</w:t>
      </w:r>
      <w:r w:rsidR="00BC2CF9" w:rsidRPr="00601330">
        <w:rPr>
          <w:smallCaps/>
        </w:rPr>
        <w:t>otsman, C., Gu, X., and Sheffer, A</w:t>
      </w:r>
      <w:r w:rsidRPr="00601330">
        <w:rPr>
          <w:smallCaps/>
        </w:rPr>
        <w:t>.</w:t>
      </w:r>
      <w:r w:rsidRPr="00601330">
        <w:t xml:space="preserve"> 200</w:t>
      </w:r>
      <w:r w:rsidR="00BC2CF9" w:rsidRPr="00601330">
        <w:t>3</w:t>
      </w:r>
      <w:r w:rsidRPr="00601330">
        <w:t xml:space="preserve">. </w:t>
      </w:r>
      <w:r w:rsidR="00307BC5" w:rsidRPr="00601330">
        <w:fldChar w:fldCharType="begin"/>
      </w:r>
      <w:r w:rsidR="00307BC5" w:rsidRPr="00601330">
        <w:instrText xml:space="preserve"> SET gotsman03 "Gotsman et al. 2003" </w:instrText>
      </w:r>
      <w:r w:rsidR="00307BC5" w:rsidRPr="00601330">
        <w:fldChar w:fldCharType="separate"/>
      </w:r>
      <w:bookmarkStart w:id="112" w:name="gotsman03"/>
      <w:r w:rsidR="00020BDF" w:rsidRPr="00601330">
        <w:rPr>
          <w:noProof/>
        </w:rPr>
        <w:t>Gotsman et al. 2003</w:t>
      </w:r>
      <w:bookmarkEnd w:id="112"/>
      <w:r w:rsidR="00307BC5" w:rsidRPr="00601330">
        <w:fldChar w:fldCharType="end"/>
      </w:r>
      <w:r w:rsidR="00307BC5" w:rsidRPr="00601330">
        <w:fldChar w:fldCharType="begin"/>
      </w:r>
      <w:r w:rsidR="00307BC5" w:rsidRPr="00601330">
        <w:instrText xml:space="preserve"> SET gotsman03yr 2003 </w:instrText>
      </w:r>
      <w:r w:rsidR="00307BC5" w:rsidRPr="00601330">
        <w:fldChar w:fldCharType="separate"/>
      </w:r>
      <w:bookmarkStart w:id="113" w:name="gotsman03yr"/>
      <w:r w:rsidR="00020BDF" w:rsidRPr="00601330">
        <w:rPr>
          <w:noProof/>
        </w:rPr>
        <w:t>2003</w:t>
      </w:r>
      <w:bookmarkEnd w:id="113"/>
      <w:r w:rsidR="00307BC5" w:rsidRPr="00601330">
        <w:fldChar w:fldCharType="end"/>
      </w:r>
      <w:r w:rsidRPr="00601330">
        <w:t xml:space="preserve"> </w:t>
      </w:r>
      <w:hyperlink r:id="rId47" w:history="1">
        <w:r w:rsidR="00BC2CF9" w:rsidRPr="00601330">
          <w:rPr>
            <w:rStyle w:val="Hyperlink"/>
          </w:rPr>
          <w:t>Fundamentals of spherical parameterization for 3D meshes</w:t>
        </w:r>
      </w:hyperlink>
      <w:r w:rsidRPr="00601330">
        <w:t xml:space="preserve">.  </w:t>
      </w:r>
      <w:r w:rsidR="0099284E" w:rsidRPr="00601330">
        <w:rPr>
          <w:i/>
        </w:rPr>
        <w:t>ACM SIGGRAPH</w:t>
      </w:r>
      <w:r w:rsidR="00D371A2">
        <w:rPr>
          <w:i/>
          <w:iCs/>
        </w:rPr>
        <w:t xml:space="preserve">, </w:t>
      </w:r>
      <w:r w:rsidR="00D371A2" w:rsidRPr="0068189B">
        <w:rPr>
          <w:iCs/>
        </w:rPr>
        <w:t>358-363</w:t>
      </w:r>
      <w:r w:rsidRPr="00601330">
        <w:t>.</w:t>
      </w:r>
    </w:p>
    <w:p w:rsidR="00D23713" w:rsidRDefault="00D23713" w:rsidP="00B14D77">
      <w:pPr>
        <w:pStyle w:val="References"/>
        <w:spacing w:after="50"/>
      </w:pPr>
      <w:r w:rsidRPr="00BF1841">
        <w:rPr>
          <w:smallCaps/>
        </w:rPr>
        <w:t>Gu</w:t>
      </w:r>
      <w:r w:rsidR="00BF1841" w:rsidRPr="00BF1841">
        <w:rPr>
          <w:smallCaps/>
        </w:rPr>
        <w:t>, X., Gortler, S. J., Hoppe, H.</w:t>
      </w:r>
      <w:r>
        <w:t xml:space="preserve"> 2002</w:t>
      </w:r>
      <w:r w:rsidR="00BF1841">
        <w:t xml:space="preserve">. </w:t>
      </w:r>
      <w:hyperlink r:id="rId48" w:history="1">
        <w:r w:rsidR="00BF1841" w:rsidRPr="00BF1841">
          <w:rPr>
            <w:rStyle w:val="Hyperlink"/>
          </w:rPr>
          <w:t xml:space="preserve">Geometry </w:t>
        </w:r>
        <w:r w:rsidR="00E37D69">
          <w:rPr>
            <w:rStyle w:val="Hyperlink"/>
          </w:rPr>
          <w:t>i</w:t>
        </w:r>
        <w:r w:rsidR="00BF1841" w:rsidRPr="00BF1841">
          <w:rPr>
            <w:rStyle w:val="Hyperlink"/>
          </w:rPr>
          <w:t>mages</w:t>
        </w:r>
      </w:hyperlink>
      <w:r w:rsidR="00BF1841">
        <w:t xml:space="preserve">. </w:t>
      </w:r>
      <w:r w:rsidR="00BF1841" w:rsidRPr="00BF1841">
        <w:rPr>
          <w:i/>
        </w:rPr>
        <w:t>ACM SI</w:t>
      </w:r>
      <w:r w:rsidR="00BF1841" w:rsidRPr="00BF1841">
        <w:rPr>
          <w:i/>
        </w:rPr>
        <w:t>G</w:t>
      </w:r>
      <w:r w:rsidR="00BF1841" w:rsidRPr="00BF1841">
        <w:rPr>
          <w:i/>
        </w:rPr>
        <w:t>GRAPH</w:t>
      </w:r>
      <w:r w:rsidR="00BF1841">
        <w:t>, 355-361.</w:t>
      </w:r>
    </w:p>
    <w:p w:rsidR="00AF4D4E" w:rsidRPr="00601330" w:rsidRDefault="00AF4D4E" w:rsidP="00B14D77">
      <w:pPr>
        <w:pStyle w:val="References"/>
        <w:spacing w:after="50"/>
      </w:pPr>
      <w:r w:rsidRPr="00BF1841">
        <w:rPr>
          <w:smallCaps/>
        </w:rPr>
        <w:t xml:space="preserve">Gu, X., </w:t>
      </w:r>
      <w:r>
        <w:rPr>
          <w:smallCaps/>
        </w:rPr>
        <w:t>Yau, S</w:t>
      </w:r>
      <w:r w:rsidRPr="00BF1841">
        <w:rPr>
          <w:smallCaps/>
        </w:rPr>
        <w:t>.</w:t>
      </w:r>
      <w:r>
        <w:t xml:space="preserve"> 2003. </w:t>
      </w:r>
      <w:hyperlink r:id="rId49" w:history="1">
        <w:r w:rsidRPr="00AF4D4E">
          <w:rPr>
            <w:rStyle w:val="Hyperlink"/>
          </w:rPr>
          <w:t>Global conformal surface parameterization</w:t>
        </w:r>
      </w:hyperlink>
      <w:r>
        <w:t xml:space="preserve">. </w:t>
      </w:r>
      <w:r w:rsidRPr="00AF4D4E">
        <w:rPr>
          <w:i/>
        </w:rPr>
        <w:t>Symp</w:t>
      </w:r>
      <w:r w:rsidRPr="00AF4D4E">
        <w:rPr>
          <w:i/>
        </w:rPr>
        <w:t>o</w:t>
      </w:r>
      <w:r w:rsidRPr="00AF4D4E">
        <w:rPr>
          <w:i/>
        </w:rPr>
        <w:t>sium on Geometry Processing</w:t>
      </w:r>
      <w:r w:rsidR="00130877">
        <w:t>, 127-137</w:t>
      </w:r>
      <w:r>
        <w:t>.</w:t>
      </w:r>
    </w:p>
    <w:p w:rsidR="00C362F5" w:rsidRPr="00601330" w:rsidRDefault="00385CE3" w:rsidP="00B14D77">
      <w:pPr>
        <w:pStyle w:val="References"/>
        <w:spacing w:after="50"/>
      </w:pPr>
      <w:r w:rsidRPr="00601330">
        <w:rPr>
          <w:smallCaps/>
        </w:rPr>
        <w:t xml:space="preserve">Guskov, </w:t>
      </w:r>
      <w:smartTag w:uri="urn:schemas-microsoft-com:office:smarttags" w:element="place">
        <w:r w:rsidRPr="00601330">
          <w:rPr>
            <w:smallCaps/>
          </w:rPr>
          <w:t>I.</w:t>
        </w:r>
      </w:smartTag>
      <w:r w:rsidR="00C362F5" w:rsidRPr="00601330">
        <w:rPr>
          <w:smallCaps/>
        </w:rPr>
        <w:t xml:space="preserve">, </w:t>
      </w:r>
      <w:r w:rsidR="000D4B14" w:rsidRPr="00601330">
        <w:rPr>
          <w:smallCaps/>
        </w:rPr>
        <w:t>Vidimč</w:t>
      </w:r>
      <w:r w:rsidRPr="00601330">
        <w:rPr>
          <w:smallCaps/>
        </w:rPr>
        <w:t>e, K.</w:t>
      </w:r>
      <w:r w:rsidR="00C362F5" w:rsidRPr="00601330">
        <w:rPr>
          <w:smallCaps/>
        </w:rPr>
        <w:t xml:space="preserve">, </w:t>
      </w:r>
      <w:r w:rsidRPr="00601330">
        <w:rPr>
          <w:smallCaps/>
        </w:rPr>
        <w:t>Sweldens, W., and Schröder, P.</w:t>
      </w:r>
      <w:r w:rsidR="00B214EE" w:rsidRPr="00601330">
        <w:t xml:space="preserve"> </w:t>
      </w:r>
      <w:r w:rsidR="00C362F5" w:rsidRPr="00601330">
        <w:t xml:space="preserve">2000. </w:t>
      </w:r>
      <w:r w:rsidR="00307BC5" w:rsidRPr="00601330">
        <w:fldChar w:fldCharType="begin"/>
      </w:r>
      <w:r w:rsidR="00307BC5" w:rsidRPr="00601330">
        <w:instrText xml:space="preserve"> SET guskov00 "Guskov et al. 2000</w:instrText>
      </w:r>
      <w:r w:rsidR="000A4946" w:rsidRPr="00601330">
        <w:instrText>"</w:instrText>
      </w:r>
      <w:r w:rsidR="00307BC5" w:rsidRPr="00601330">
        <w:instrText xml:space="preserve"> </w:instrText>
      </w:r>
      <w:r w:rsidR="00307BC5" w:rsidRPr="00601330">
        <w:fldChar w:fldCharType="separate"/>
      </w:r>
      <w:bookmarkStart w:id="114" w:name="guskov00"/>
      <w:r w:rsidR="00020BDF" w:rsidRPr="00601330">
        <w:rPr>
          <w:noProof/>
        </w:rPr>
        <w:t>Guskov et al. 2000</w:t>
      </w:r>
      <w:bookmarkEnd w:id="114"/>
      <w:r w:rsidR="00307BC5" w:rsidRPr="00601330">
        <w:fldChar w:fldCharType="end"/>
      </w:r>
      <w:r w:rsidR="00307BC5" w:rsidRPr="00601330">
        <w:fldChar w:fldCharType="begin"/>
      </w:r>
      <w:r w:rsidR="00307BC5" w:rsidRPr="00601330">
        <w:instrText xml:space="preserve"> SET guskov00yr 2000 </w:instrText>
      </w:r>
      <w:r w:rsidR="00307BC5" w:rsidRPr="00601330">
        <w:fldChar w:fldCharType="separate"/>
      </w:r>
      <w:bookmarkStart w:id="115" w:name="guskov00yr"/>
      <w:r w:rsidR="00020BDF" w:rsidRPr="00601330">
        <w:rPr>
          <w:noProof/>
        </w:rPr>
        <w:t>2000</w:t>
      </w:r>
      <w:bookmarkEnd w:id="115"/>
      <w:r w:rsidR="00307BC5" w:rsidRPr="00601330">
        <w:fldChar w:fldCharType="end"/>
      </w:r>
      <w:r w:rsidR="00C362F5" w:rsidRPr="00601330">
        <w:t xml:space="preserve"> </w:t>
      </w:r>
      <w:hyperlink r:id="rId50" w:history="1">
        <w:r w:rsidRPr="00601330">
          <w:rPr>
            <w:rStyle w:val="Hyperlink"/>
          </w:rPr>
          <w:t>Normal meshes</w:t>
        </w:r>
      </w:hyperlink>
      <w:r w:rsidR="00C362F5" w:rsidRPr="00601330">
        <w:t xml:space="preserve">.  </w:t>
      </w:r>
      <w:r w:rsidR="002D4B7D" w:rsidRPr="00601330">
        <w:rPr>
          <w:i/>
        </w:rPr>
        <w:t>ACM SIGGRAPH</w:t>
      </w:r>
      <w:r w:rsidR="00C362F5" w:rsidRPr="00601330">
        <w:t xml:space="preserve">,  </w:t>
      </w:r>
      <w:r w:rsidRPr="00601330">
        <w:t>95</w:t>
      </w:r>
      <w:r w:rsidR="00C362F5" w:rsidRPr="00601330">
        <w:t>-</w:t>
      </w:r>
      <w:r w:rsidRPr="00601330">
        <w:t>102</w:t>
      </w:r>
      <w:r w:rsidR="00C362F5" w:rsidRPr="00601330">
        <w:t>.</w:t>
      </w:r>
    </w:p>
    <w:p w:rsidR="00FF68B3" w:rsidRPr="00601330" w:rsidRDefault="00EF484E" w:rsidP="00B14D77">
      <w:pPr>
        <w:pStyle w:val="References"/>
        <w:spacing w:after="50"/>
      </w:pPr>
      <w:r w:rsidRPr="00601330">
        <w:fldChar w:fldCharType="begin"/>
      </w:r>
      <w:r w:rsidRPr="00601330">
        <w:instrText xml:space="preserve"> SET haker00 "Haker et al. 2000" </w:instrText>
      </w:r>
      <w:r w:rsidRPr="00601330">
        <w:fldChar w:fldCharType="separate"/>
      </w:r>
      <w:bookmarkStart w:id="116" w:name="haker00"/>
      <w:r w:rsidR="00020BDF" w:rsidRPr="00601330">
        <w:rPr>
          <w:noProof/>
        </w:rPr>
        <w:t>Haker et al. 2000</w:t>
      </w:r>
      <w:bookmarkEnd w:id="116"/>
      <w:r w:rsidRPr="00601330">
        <w:fldChar w:fldCharType="end"/>
      </w:r>
      <w:r w:rsidRPr="00601330">
        <w:fldChar w:fldCharType="begin"/>
      </w:r>
      <w:r w:rsidRPr="00601330">
        <w:instrText xml:space="preserve"> SET haker00yr 2000 </w:instrText>
      </w:r>
      <w:r w:rsidRPr="00601330">
        <w:fldChar w:fldCharType="separate"/>
      </w:r>
      <w:bookmarkStart w:id="117" w:name="haker00yr"/>
      <w:r w:rsidR="00020BDF" w:rsidRPr="00601330">
        <w:rPr>
          <w:noProof/>
        </w:rPr>
        <w:t>2000</w:t>
      </w:r>
      <w:bookmarkEnd w:id="117"/>
      <w:r w:rsidRPr="00601330">
        <w:fldChar w:fldCharType="end"/>
      </w:r>
      <w:r w:rsidR="00FF68B3" w:rsidRPr="00601330">
        <w:rPr>
          <w:smallCaps/>
        </w:rPr>
        <w:t>Haker, S., Angenent, S., Tannenbaum, S</w:t>
      </w:r>
      <w:r w:rsidR="00C3709F" w:rsidRPr="00601330">
        <w:rPr>
          <w:smallCaps/>
        </w:rPr>
        <w:t>.</w:t>
      </w:r>
      <w:r w:rsidR="00FF68B3" w:rsidRPr="00601330">
        <w:rPr>
          <w:smallCaps/>
        </w:rPr>
        <w:t>, Kikinis, R., Sapiro, G</w:t>
      </w:r>
      <w:r w:rsidR="00C3709F" w:rsidRPr="00601330">
        <w:rPr>
          <w:smallCaps/>
        </w:rPr>
        <w:t>.</w:t>
      </w:r>
      <w:r w:rsidR="00FF68B3" w:rsidRPr="00601330">
        <w:rPr>
          <w:smallCaps/>
        </w:rPr>
        <w:t xml:space="preserve">, and </w:t>
      </w:r>
      <w:smartTag w:uri="urn:schemas-microsoft-com:office:smarttags" w:element="City">
        <w:smartTag w:uri="urn:schemas-microsoft-com:office:smarttags" w:element="place">
          <w:r w:rsidR="00FF68B3" w:rsidRPr="00601330">
            <w:rPr>
              <w:smallCaps/>
            </w:rPr>
            <w:t>Halle</w:t>
          </w:r>
        </w:smartTag>
      </w:smartTag>
      <w:r w:rsidR="00FF68B3" w:rsidRPr="00601330">
        <w:rPr>
          <w:smallCaps/>
        </w:rPr>
        <w:t>, M.</w:t>
      </w:r>
      <w:r w:rsidR="00FF68B3" w:rsidRPr="00601330">
        <w:t xml:space="preserve"> </w:t>
      </w:r>
      <w:r w:rsidR="00FE4348" w:rsidRPr="00601330">
        <w:t xml:space="preserve">2000. </w:t>
      </w:r>
      <w:hyperlink r:id="rId51" w:history="1">
        <w:r w:rsidR="00FF68B3" w:rsidRPr="00601330">
          <w:rPr>
            <w:rStyle w:val="Hyperlink"/>
          </w:rPr>
          <w:t xml:space="preserve">Conformal surface </w:t>
        </w:r>
        <w:r w:rsidR="00800C14" w:rsidRPr="00601330">
          <w:rPr>
            <w:rStyle w:val="Hyperlink"/>
          </w:rPr>
          <w:t>parametriz</w:t>
        </w:r>
        <w:r w:rsidR="00FF68B3" w:rsidRPr="00601330">
          <w:rPr>
            <w:rStyle w:val="Hyperlink"/>
          </w:rPr>
          <w:t>ation for texture mapping</w:t>
        </w:r>
      </w:hyperlink>
      <w:r w:rsidR="00FF68B3" w:rsidRPr="00601330">
        <w:t xml:space="preserve">.  </w:t>
      </w:r>
      <w:r w:rsidR="00FF68B3" w:rsidRPr="00601330">
        <w:rPr>
          <w:i/>
        </w:rPr>
        <w:t xml:space="preserve">IEEE </w:t>
      </w:r>
      <w:r w:rsidR="00C3709F" w:rsidRPr="00601330">
        <w:rPr>
          <w:i/>
        </w:rPr>
        <w:t>TVCG</w:t>
      </w:r>
      <w:r w:rsidR="00FF68B3" w:rsidRPr="00601330">
        <w:t>, 6(2)</w:t>
      </w:r>
      <w:bookmarkEnd w:id="109"/>
      <w:r w:rsidR="00C77BD4" w:rsidRPr="00601330">
        <w:t xml:space="preserve">,  </w:t>
      </w:r>
      <w:r w:rsidR="00C3709F" w:rsidRPr="00601330">
        <w:t>181</w:t>
      </w:r>
      <w:r w:rsidR="00C77BD4" w:rsidRPr="00601330">
        <w:t>-</w:t>
      </w:r>
      <w:r w:rsidR="00C3709F" w:rsidRPr="00601330">
        <w:t>189</w:t>
      </w:r>
      <w:r w:rsidR="00FE4348" w:rsidRPr="00601330">
        <w:t>.</w:t>
      </w:r>
    </w:p>
    <w:p w:rsidR="00FF68B3" w:rsidRPr="00601330" w:rsidRDefault="00FF68B3" w:rsidP="00B14D77">
      <w:pPr>
        <w:pStyle w:val="References"/>
        <w:spacing w:after="50"/>
      </w:pPr>
      <w:bookmarkStart w:id="118" w:name="_Ref501772595"/>
      <w:r w:rsidRPr="00601330">
        <w:rPr>
          <w:smallCaps/>
        </w:rPr>
        <w:t>Hoppe, H.</w:t>
      </w:r>
      <w:r w:rsidRPr="00601330">
        <w:t xml:space="preserve"> </w:t>
      </w:r>
      <w:r w:rsidR="00B214EE" w:rsidRPr="00601330">
        <w:t xml:space="preserve">1996. </w:t>
      </w:r>
      <w:r w:rsidR="00307BC5" w:rsidRPr="00601330">
        <w:fldChar w:fldCharType="begin"/>
      </w:r>
      <w:r w:rsidR="00307BC5" w:rsidRPr="00601330">
        <w:instrText xml:space="preserve"> SET hoppe96 "Hoppe 1996" </w:instrText>
      </w:r>
      <w:r w:rsidR="00307BC5" w:rsidRPr="00601330">
        <w:fldChar w:fldCharType="separate"/>
      </w:r>
      <w:bookmarkStart w:id="119" w:name="hoppe96"/>
      <w:r w:rsidR="00020BDF" w:rsidRPr="00601330">
        <w:rPr>
          <w:noProof/>
        </w:rPr>
        <w:t>Hoppe 1996</w:t>
      </w:r>
      <w:bookmarkEnd w:id="119"/>
      <w:r w:rsidR="00307BC5" w:rsidRPr="00601330">
        <w:fldChar w:fldCharType="end"/>
      </w:r>
      <w:r w:rsidR="00307BC5" w:rsidRPr="00601330">
        <w:fldChar w:fldCharType="begin"/>
      </w:r>
      <w:r w:rsidR="00307BC5" w:rsidRPr="00601330">
        <w:instrText xml:space="preserve"> SET hoppe96yr 1996 </w:instrText>
      </w:r>
      <w:r w:rsidR="00307BC5" w:rsidRPr="00601330">
        <w:fldChar w:fldCharType="separate"/>
      </w:r>
      <w:bookmarkStart w:id="120" w:name="hoppe96yr"/>
      <w:r w:rsidR="00020BDF" w:rsidRPr="00601330">
        <w:rPr>
          <w:noProof/>
        </w:rPr>
        <w:t>1996</w:t>
      </w:r>
      <w:bookmarkEnd w:id="120"/>
      <w:r w:rsidR="00307BC5" w:rsidRPr="00601330">
        <w:fldChar w:fldCharType="end"/>
      </w:r>
      <w:r w:rsidR="00B214EE" w:rsidRPr="00601330">
        <w:t xml:space="preserve"> </w:t>
      </w:r>
      <w:hyperlink r:id="rId52" w:anchor="pm" w:history="1">
        <w:r w:rsidR="00B214EE" w:rsidRPr="00601330">
          <w:rPr>
            <w:rStyle w:val="Hyperlink"/>
          </w:rPr>
          <w:t>Progressive meshes</w:t>
        </w:r>
      </w:hyperlink>
      <w:r w:rsidR="00FE4348" w:rsidRPr="00601330">
        <w:t xml:space="preserve">.  </w:t>
      </w:r>
      <w:r w:rsidR="002D4B7D" w:rsidRPr="00601330">
        <w:rPr>
          <w:i/>
          <w:iCs/>
        </w:rPr>
        <w:t>ACM SIGGRAPH</w:t>
      </w:r>
      <w:r w:rsidRPr="00601330">
        <w:t>,  99-108.</w:t>
      </w:r>
      <w:bookmarkEnd w:id="118"/>
    </w:p>
    <w:p w:rsidR="00F81B38" w:rsidRPr="00BF39B4" w:rsidRDefault="00F81B38" w:rsidP="00B14D77">
      <w:pPr>
        <w:pStyle w:val="References"/>
        <w:spacing w:after="50"/>
      </w:pPr>
      <w:bookmarkStart w:id="121" w:name="_Ref501878470"/>
      <w:r w:rsidRPr="00601330">
        <w:rPr>
          <w:smallCaps/>
        </w:rPr>
        <w:t xml:space="preserve">Hormann, K., </w:t>
      </w:r>
      <w:r w:rsidR="00BF39B4">
        <w:rPr>
          <w:smallCaps/>
        </w:rPr>
        <w:t xml:space="preserve">and </w:t>
      </w:r>
      <w:r w:rsidRPr="00601330">
        <w:rPr>
          <w:smallCaps/>
        </w:rPr>
        <w:t xml:space="preserve">Greiner, G. </w:t>
      </w:r>
      <w:r w:rsidR="00BF39B4">
        <w:t>1999</w:t>
      </w:r>
      <w:r w:rsidR="00BF1841">
        <w:t>a</w:t>
      </w:r>
      <w:r w:rsidRPr="00601330">
        <w:t xml:space="preserve">. </w:t>
      </w:r>
      <w:hyperlink r:id="rId53" w:history="1">
        <w:r w:rsidR="00BF39B4" w:rsidRPr="00BF39B4">
          <w:rPr>
            <w:rStyle w:val="Hyperlink"/>
          </w:rPr>
          <w:t xml:space="preserve">MIPS: An </w:t>
        </w:r>
        <w:r w:rsidR="00E37D69">
          <w:rPr>
            <w:rStyle w:val="Hyperlink"/>
          </w:rPr>
          <w:t>e</w:t>
        </w:r>
        <w:r w:rsidR="00BF39B4" w:rsidRPr="00BF39B4">
          <w:rPr>
            <w:rStyle w:val="Hyperlink"/>
          </w:rPr>
          <w:t xml:space="preserve">fficient </w:t>
        </w:r>
        <w:r w:rsidR="00E37D69">
          <w:rPr>
            <w:rStyle w:val="Hyperlink"/>
          </w:rPr>
          <w:t>g</w:t>
        </w:r>
        <w:r w:rsidR="00BF39B4" w:rsidRPr="00BF39B4">
          <w:rPr>
            <w:rStyle w:val="Hyperlink"/>
          </w:rPr>
          <w:t xml:space="preserve">lobal </w:t>
        </w:r>
        <w:r w:rsidR="00E37D69">
          <w:rPr>
            <w:rStyle w:val="Hyperlink"/>
          </w:rPr>
          <w:t>p</w:t>
        </w:r>
        <w:r w:rsidR="00BF39B4" w:rsidRPr="00BF39B4">
          <w:rPr>
            <w:rStyle w:val="Hyperlink"/>
          </w:rPr>
          <w:t xml:space="preserve">arametrization </w:t>
        </w:r>
        <w:r w:rsidR="00E37D69">
          <w:rPr>
            <w:rStyle w:val="Hyperlink"/>
          </w:rPr>
          <w:t>m</w:t>
        </w:r>
        <w:r w:rsidR="00BF39B4" w:rsidRPr="00BF39B4">
          <w:rPr>
            <w:rStyle w:val="Hyperlink"/>
          </w:rPr>
          <w:t>ethod</w:t>
        </w:r>
      </w:hyperlink>
      <w:r w:rsidR="00BF39B4">
        <w:t xml:space="preserve">. </w:t>
      </w:r>
      <w:r w:rsidR="00BF39B4">
        <w:rPr>
          <w:i/>
        </w:rPr>
        <w:t>Curve</w:t>
      </w:r>
      <w:r w:rsidR="00BF39B4" w:rsidRPr="00BF39B4">
        <w:rPr>
          <w:i/>
        </w:rPr>
        <w:t xml:space="preserve"> and Surface Design</w:t>
      </w:r>
      <w:r w:rsidR="00BF39B4">
        <w:t>,  153-162.</w:t>
      </w:r>
    </w:p>
    <w:p w:rsidR="00FF68B3" w:rsidRDefault="00FF68B3" w:rsidP="00B14D77">
      <w:pPr>
        <w:pStyle w:val="References"/>
        <w:spacing w:after="50"/>
      </w:pPr>
      <w:r w:rsidRPr="00601330">
        <w:rPr>
          <w:smallCaps/>
        </w:rPr>
        <w:t>Hormann, K., Greiner, G., and Campagna, S.</w:t>
      </w:r>
      <w:r w:rsidR="005533D3" w:rsidRPr="00601330">
        <w:t xml:space="preserve"> </w:t>
      </w:r>
      <w:r w:rsidR="00FE4348" w:rsidRPr="00601330">
        <w:t>1999</w:t>
      </w:r>
      <w:r w:rsidR="00BF1841">
        <w:t>b</w:t>
      </w:r>
      <w:r w:rsidR="00FE4348" w:rsidRPr="00601330">
        <w:t xml:space="preserve">. </w:t>
      </w:r>
      <w:r w:rsidR="00307BC5" w:rsidRPr="00601330">
        <w:fldChar w:fldCharType="begin"/>
      </w:r>
      <w:r w:rsidR="00307BC5" w:rsidRPr="00601330">
        <w:instrText xml:space="preserve"> SET hormann99 "Hormann et al. 1999" </w:instrText>
      </w:r>
      <w:r w:rsidR="00307BC5" w:rsidRPr="00601330">
        <w:fldChar w:fldCharType="separate"/>
      </w:r>
      <w:bookmarkStart w:id="122" w:name="hormann99"/>
      <w:r w:rsidR="00020BDF" w:rsidRPr="00601330">
        <w:rPr>
          <w:noProof/>
        </w:rPr>
        <w:t>Hormann et al. 1999</w:t>
      </w:r>
      <w:bookmarkEnd w:id="122"/>
      <w:r w:rsidR="00307BC5" w:rsidRPr="00601330">
        <w:fldChar w:fldCharType="end"/>
      </w:r>
      <w:r w:rsidR="00307BC5" w:rsidRPr="00601330">
        <w:fldChar w:fldCharType="begin"/>
      </w:r>
      <w:r w:rsidR="00307BC5" w:rsidRPr="00601330">
        <w:instrText xml:space="preserve"> SET hormann99yr 1999 </w:instrText>
      </w:r>
      <w:r w:rsidR="00307BC5" w:rsidRPr="00601330">
        <w:fldChar w:fldCharType="separate"/>
      </w:r>
      <w:bookmarkStart w:id="123" w:name="hormann99yr"/>
      <w:r w:rsidR="00020BDF" w:rsidRPr="00601330">
        <w:rPr>
          <w:noProof/>
        </w:rPr>
        <w:t>1999</w:t>
      </w:r>
      <w:bookmarkEnd w:id="123"/>
      <w:r w:rsidR="00307BC5" w:rsidRPr="00601330">
        <w:fldChar w:fldCharType="end"/>
      </w:r>
      <w:r w:rsidR="00FE4348" w:rsidRPr="00601330">
        <w:t xml:space="preserve"> </w:t>
      </w:r>
      <w:hyperlink r:id="rId54" w:history="1">
        <w:r w:rsidRPr="00601330">
          <w:rPr>
            <w:rStyle w:val="Hyperlink"/>
          </w:rPr>
          <w:t>Hierarchical parametrization of triangulated surfaces</w:t>
        </w:r>
      </w:hyperlink>
      <w:r w:rsidRPr="00601330">
        <w:t xml:space="preserve">.  </w:t>
      </w:r>
      <w:r w:rsidRPr="00601330">
        <w:rPr>
          <w:i/>
          <w:iCs/>
        </w:rPr>
        <w:t>Vision, Modeling, and Visua</w:t>
      </w:r>
      <w:r w:rsidRPr="00601330">
        <w:rPr>
          <w:i/>
          <w:iCs/>
        </w:rPr>
        <w:t>l</w:t>
      </w:r>
      <w:r w:rsidRPr="00601330">
        <w:rPr>
          <w:i/>
          <w:iCs/>
        </w:rPr>
        <w:t>ization</w:t>
      </w:r>
      <w:r w:rsidRPr="00601330">
        <w:t>,  219-226.</w:t>
      </w:r>
      <w:bookmarkEnd w:id="121"/>
    </w:p>
    <w:p w:rsidR="00D23713" w:rsidRDefault="00D23713" w:rsidP="00B14D77">
      <w:pPr>
        <w:pStyle w:val="References"/>
        <w:spacing w:after="50"/>
      </w:pPr>
      <w:r w:rsidRPr="00DE371C">
        <w:rPr>
          <w:smallCaps/>
        </w:rPr>
        <w:t>Khodakovsky</w:t>
      </w:r>
      <w:r w:rsidR="00BF1841" w:rsidRPr="00DE371C">
        <w:rPr>
          <w:smallCaps/>
        </w:rPr>
        <w:t xml:space="preserve">, A., </w:t>
      </w:r>
      <w:r w:rsidR="00DE371C" w:rsidRPr="00DE371C">
        <w:rPr>
          <w:smallCaps/>
        </w:rPr>
        <w:t xml:space="preserve">Litke, N., </w:t>
      </w:r>
      <w:r w:rsidR="00DE371C">
        <w:rPr>
          <w:smallCaps/>
        </w:rPr>
        <w:t xml:space="preserve">and </w:t>
      </w:r>
      <w:r w:rsidR="00DE371C" w:rsidRPr="00DE371C">
        <w:rPr>
          <w:smallCaps/>
        </w:rPr>
        <w:t>Schröder, P.</w:t>
      </w:r>
      <w:r w:rsidRPr="00DE371C">
        <w:rPr>
          <w:smallCaps/>
        </w:rPr>
        <w:t xml:space="preserve"> </w:t>
      </w:r>
      <w:r>
        <w:t>2003</w:t>
      </w:r>
      <w:r w:rsidR="00DE371C">
        <w:t xml:space="preserve">. </w:t>
      </w:r>
      <w:hyperlink r:id="rId55" w:history="1">
        <w:r w:rsidR="00DE371C" w:rsidRPr="00D371A2">
          <w:rPr>
            <w:rStyle w:val="Hyperlink"/>
          </w:rPr>
          <w:t xml:space="preserve">Globally </w:t>
        </w:r>
        <w:r w:rsidR="00E37D69">
          <w:rPr>
            <w:rStyle w:val="Hyperlink"/>
          </w:rPr>
          <w:t>s</w:t>
        </w:r>
        <w:r w:rsidR="00DE371C" w:rsidRPr="00D371A2">
          <w:rPr>
            <w:rStyle w:val="Hyperlink"/>
          </w:rPr>
          <w:t xml:space="preserve">mooth </w:t>
        </w:r>
        <w:r w:rsidR="00E37D69">
          <w:rPr>
            <w:rStyle w:val="Hyperlink"/>
          </w:rPr>
          <w:t>p</w:t>
        </w:r>
        <w:r w:rsidR="00DE371C" w:rsidRPr="00D371A2">
          <w:rPr>
            <w:rStyle w:val="Hyperlink"/>
          </w:rPr>
          <w:t xml:space="preserve">arameterizations with </w:t>
        </w:r>
        <w:r w:rsidR="00E37D69">
          <w:rPr>
            <w:rStyle w:val="Hyperlink"/>
          </w:rPr>
          <w:t>l</w:t>
        </w:r>
        <w:r w:rsidR="00DE371C" w:rsidRPr="00D371A2">
          <w:rPr>
            <w:rStyle w:val="Hyperlink"/>
          </w:rPr>
          <w:t xml:space="preserve">ow </w:t>
        </w:r>
        <w:r w:rsidR="00E37D69">
          <w:rPr>
            <w:rStyle w:val="Hyperlink"/>
          </w:rPr>
          <w:t>d</w:t>
        </w:r>
        <w:r w:rsidR="00DE371C" w:rsidRPr="00D371A2">
          <w:rPr>
            <w:rStyle w:val="Hyperlink"/>
          </w:rPr>
          <w:t>istortion</w:t>
        </w:r>
      </w:hyperlink>
      <w:r w:rsidR="00DE371C">
        <w:t xml:space="preserve">. </w:t>
      </w:r>
      <w:r w:rsidR="00DE371C" w:rsidRPr="00DE371C">
        <w:rPr>
          <w:i/>
        </w:rPr>
        <w:t>ACM SIGGRAPH</w:t>
      </w:r>
      <w:r w:rsidR="00DE371C">
        <w:t>, 350-357.</w:t>
      </w:r>
    </w:p>
    <w:p w:rsidR="00D23713" w:rsidRDefault="00D23713" w:rsidP="00B14D77">
      <w:pPr>
        <w:pStyle w:val="References"/>
        <w:spacing w:after="50"/>
      </w:pPr>
      <w:r w:rsidRPr="00DE371C">
        <w:rPr>
          <w:smallCaps/>
        </w:rPr>
        <w:t>Kraevoy</w:t>
      </w:r>
      <w:r w:rsidR="00DE371C" w:rsidRPr="00DE371C">
        <w:rPr>
          <w:smallCaps/>
        </w:rPr>
        <w:t xml:space="preserve">, V., Sheffer, A., </w:t>
      </w:r>
      <w:r w:rsidR="00DE371C">
        <w:rPr>
          <w:smallCaps/>
        </w:rPr>
        <w:t xml:space="preserve">and </w:t>
      </w:r>
      <w:r w:rsidR="00DE371C" w:rsidRPr="00DE371C">
        <w:rPr>
          <w:smallCaps/>
        </w:rPr>
        <w:t>Gotsman, C.</w:t>
      </w:r>
      <w:r>
        <w:t xml:space="preserve"> 2003</w:t>
      </w:r>
      <w:r w:rsidR="00DE371C">
        <w:t xml:space="preserve">. </w:t>
      </w:r>
      <w:hyperlink r:id="rId56" w:history="1">
        <w:r w:rsidR="00DE371C" w:rsidRPr="00D371A2">
          <w:rPr>
            <w:rStyle w:val="Hyperlink"/>
          </w:rPr>
          <w:t xml:space="preserve">Matchmaker: </w:t>
        </w:r>
        <w:r w:rsidR="00E37D69">
          <w:rPr>
            <w:rStyle w:val="Hyperlink"/>
          </w:rPr>
          <w:t>c</w:t>
        </w:r>
        <w:r w:rsidR="00DE371C" w:rsidRPr="00D371A2">
          <w:rPr>
            <w:rStyle w:val="Hyperlink"/>
          </w:rPr>
          <w:t xml:space="preserve">onstructing </w:t>
        </w:r>
        <w:r w:rsidR="00E37D69">
          <w:rPr>
            <w:rStyle w:val="Hyperlink"/>
          </w:rPr>
          <w:t>c</w:t>
        </w:r>
        <w:r w:rsidR="00DE371C" w:rsidRPr="00D371A2">
          <w:rPr>
            <w:rStyle w:val="Hyperlink"/>
          </w:rPr>
          <w:t xml:space="preserve">onstrained </w:t>
        </w:r>
        <w:r w:rsidR="00E37D69">
          <w:rPr>
            <w:rStyle w:val="Hyperlink"/>
          </w:rPr>
          <w:t>t</w:t>
        </w:r>
        <w:r w:rsidR="00DE371C" w:rsidRPr="00D371A2">
          <w:rPr>
            <w:rStyle w:val="Hyperlink"/>
          </w:rPr>
          <w:t xml:space="preserve">exture </w:t>
        </w:r>
        <w:r w:rsidR="00E37D69">
          <w:rPr>
            <w:rStyle w:val="Hyperlink"/>
          </w:rPr>
          <w:t>m</w:t>
        </w:r>
        <w:r w:rsidR="00DE371C" w:rsidRPr="00D371A2">
          <w:rPr>
            <w:rStyle w:val="Hyperlink"/>
          </w:rPr>
          <w:t>aps</w:t>
        </w:r>
      </w:hyperlink>
      <w:r w:rsidR="00DE371C">
        <w:t xml:space="preserve">. </w:t>
      </w:r>
      <w:r w:rsidR="00DE371C" w:rsidRPr="00DE371C">
        <w:rPr>
          <w:i/>
        </w:rPr>
        <w:t>ACM SIGGRAPH</w:t>
      </w:r>
      <w:r w:rsidR="00DE371C">
        <w:t>, 326-333.</w:t>
      </w:r>
    </w:p>
    <w:p w:rsidR="001F29CB" w:rsidRDefault="001F29CB" w:rsidP="00B14D77">
      <w:pPr>
        <w:pStyle w:val="References"/>
        <w:spacing w:after="50"/>
      </w:pPr>
      <w:r>
        <w:rPr>
          <w:smallCaps/>
        </w:rPr>
        <w:t xml:space="preserve">Kraevoy, V., and </w:t>
      </w:r>
      <w:r w:rsidRPr="00601330">
        <w:rPr>
          <w:smallCaps/>
        </w:rPr>
        <w:t>Sheffer, A.  200</w:t>
      </w:r>
      <w:r>
        <w:rPr>
          <w:smallCaps/>
        </w:rPr>
        <w:t>4</w:t>
      </w:r>
      <w:r w:rsidRPr="00601330">
        <w:rPr>
          <w:smallCaps/>
        </w:rPr>
        <w:t>.</w:t>
      </w:r>
      <w:r w:rsidRPr="00601330">
        <w:t xml:space="preserve"> </w:t>
      </w:r>
      <w:r w:rsidRPr="00601330">
        <w:fldChar w:fldCharType="begin"/>
      </w:r>
      <w:r w:rsidRPr="00601330">
        <w:instrText xml:space="preserve"> SET sheffer03 "Sheffer et al. 2003 </w:instrText>
      </w:r>
      <w:r w:rsidRPr="00601330">
        <w:fldChar w:fldCharType="separate"/>
      </w:r>
      <w:bookmarkStart w:id="124" w:name="sheffer03"/>
      <w:r w:rsidR="00020BDF" w:rsidRPr="00601330">
        <w:rPr>
          <w:noProof/>
        </w:rPr>
        <w:t xml:space="preserve">Sheffer et al. 2003 </w:t>
      </w:r>
      <w:bookmarkEnd w:id="124"/>
      <w:r w:rsidRPr="00601330">
        <w:fldChar w:fldCharType="end"/>
      </w:r>
      <w:r w:rsidRPr="00601330">
        <w:fldChar w:fldCharType="begin"/>
      </w:r>
      <w:r w:rsidRPr="00601330">
        <w:instrText xml:space="preserve"> SET sheffer03yr 2003 </w:instrText>
      </w:r>
      <w:r w:rsidRPr="00601330">
        <w:fldChar w:fldCharType="separate"/>
      </w:r>
      <w:bookmarkStart w:id="125" w:name="sheffer03yr"/>
      <w:r w:rsidR="00020BDF" w:rsidRPr="00601330">
        <w:rPr>
          <w:noProof/>
        </w:rPr>
        <w:t>2003</w:t>
      </w:r>
      <w:bookmarkEnd w:id="125"/>
      <w:r w:rsidRPr="00601330">
        <w:fldChar w:fldCharType="end"/>
      </w:r>
      <w:r w:rsidRPr="00601330">
        <w:t xml:space="preserve"> </w:t>
      </w:r>
      <w:r w:rsidRPr="001F29CB">
        <w:t>Cross-</w:t>
      </w:r>
      <w:r>
        <w:t>p</w:t>
      </w:r>
      <w:r w:rsidRPr="001F29CB">
        <w:t xml:space="preserve">arameterization and </w:t>
      </w:r>
      <w:r>
        <w:t>c</w:t>
      </w:r>
      <w:r w:rsidRPr="001F29CB">
        <w:t xml:space="preserve">ompatible </w:t>
      </w:r>
      <w:r>
        <w:t>r</w:t>
      </w:r>
      <w:r w:rsidRPr="001F29CB">
        <w:t xml:space="preserve">emeshing of 3D </w:t>
      </w:r>
      <w:r>
        <w:t>m</w:t>
      </w:r>
      <w:r w:rsidRPr="001F29CB">
        <w:t>odels</w:t>
      </w:r>
      <w:r>
        <w:t>.</w:t>
      </w:r>
      <w:r w:rsidRPr="001F29CB">
        <w:t xml:space="preserve"> </w:t>
      </w:r>
      <w:r w:rsidRPr="00601330">
        <w:t xml:space="preserve"> </w:t>
      </w:r>
      <w:r>
        <w:rPr>
          <w:i/>
        </w:rPr>
        <w:t>ACM SIGGRAPH</w:t>
      </w:r>
      <w:r w:rsidRPr="001F29CB">
        <w:t>.</w:t>
      </w:r>
    </w:p>
    <w:p w:rsidR="0011324D" w:rsidRPr="00355DE4" w:rsidRDefault="0011324D" w:rsidP="00B14D77">
      <w:pPr>
        <w:pStyle w:val="References"/>
        <w:spacing w:after="50"/>
      </w:pPr>
      <w:r w:rsidRPr="00355DE4">
        <w:rPr>
          <w:smallCaps/>
        </w:rPr>
        <w:t>Lazarus</w:t>
      </w:r>
      <w:r w:rsidR="00355DE4" w:rsidRPr="00355DE4">
        <w:rPr>
          <w:smallCaps/>
        </w:rPr>
        <w:t>,</w:t>
      </w:r>
      <w:r w:rsidRPr="00355DE4">
        <w:rPr>
          <w:smallCaps/>
        </w:rPr>
        <w:t xml:space="preserve"> </w:t>
      </w:r>
      <w:r w:rsidR="00355DE4" w:rsidRPr="00355DE4">
        <w:rPr>
          <w:smallCaps/>
        </w:rPr>
        <w:t>F., Pocchiola, M., Vegter, G., and Verroust, A.</w:t>
      </w:r>
      <w:r w:rsidR="00355DE4">
        <w:t xml:space="preserve"> 2001. </w:t>
      </w:r>
      <w:hyperlink r:id="rId57" w:history="1">
        <w:r w:rsidR="00355DE4" w:rsidRPr="00355DE4">
          <w:rPr>
            <w:rStyle w:val="Hyperlink"/>
          </w:rPr>
          <w:t>Computing a canonical polygonal schema of an orientable triangulated surface</w:t>
        </w:r>
      </w:hyperlink>
      <w:r w:rsidR="00355DE4">
        <w:t xml:space="preserve">. </w:t>
      </w:r>
      <w:r w:rsidR="00355DE4" w:rsidRPr="00355DE4">
        <w:rPr>
          <w:i/>
          <w:iCs/>
        </w:rPr>
        <w:t>ACM Symposium on Computational Geometry</w:t>
      </w:r>
      <w:r w:rsidR="00355DE4">
        <w:t>,  80-89.</w:t>
      </w:r>
    </w:p>
    <w:bookmarkStart w:id="126" w:name="_Ref501778659"/>
    <w:bookmarkStart w:id="127" w:name="_Ref469323629"/>
    <w:bookmarkStart w:id="128" w:name="_Ref469323925"/>
    <w:bookmarkStart w:id="129" w:name="_Ref469324137"/>
    <w:bookmarkStart w:id="130" w:name="_Ref469324385"/>
    <w:bookmarkStart w:id="131" w:name="_Ref501348032"/>
    <w:p w:rsidR="00FF68B3" w:rsidRDefault="00272D6E" w:rsidP="00B14D77">
      <w:pPr>
        <w:pStyle w:val="References"/>
        <w:spacing w:after="50"/>
      </w:pPr>
      <w:r w:rsidRPr="00601330">
        <w:fldChar w:fldCharType="begin"/>
      </w:r>
      <w:r w:rsidRPr="00601330">
        <w:instrText xml:space="preserve"> SET lee98 "Lee et al. 1998" </w:instrText>
      </w:r>
      <w:r w:rsidRPr="00601330">
        <w:fldChar w:fldCharType="separate"/>
      </w:r>
      <w:bookmarkStart w:id="132" w:name="lee98"/>
      <w:r w:rsidR="00020BDF" w:rsidRPr="00601330">
        <w:rPr>
          <w:noProof/>
        </w:rPr>
        <w:t>Lee et al. 1998</w:t>
      </w:r>
      <w:bookmarkEnd w:id="132"/>
      <w:r w:rsidRPr="00601330">
        <w:fldChar w:fldCharType="end"/>
      </w:r>
      <w:r w:rsidRPr="00601330">
        <w:fldChar w:fldCharType="begin"/>
      </w:r>
      <w:r w:rsidRPr="00601330">
        <w:instrText xml:space="preserve"> SET lee98yr 1998 </w:instrText>
      </w:r>
      <w:r w:rsidRPr="00601330">
        <w:fldChar w:fldCharType="separate"/>
      </w:r>
      <w:bookmarkStart w:id="133" w:name="lee98yr"/>
      <w:r w:rsidR="00020BDF" w:rsidRPr="00601330">
        <w:rPr>
          <w:noProof/>
        </w:rPr>
        <w:t>1998</w:t>
      </w:r>
      <w:bookmarkEnd w:id="133"/>
      <w:r w:rsidRPr="00601330">
        <w:fldChar w:fldCharType="end"/>
      </w:r>
      <w:r w:rsidR="00FF68B3" w:rsidRPr="00601330">
        <w:rPr>
          <w:smallCaps/>
        </w:rPr>
        <w:t>Lee, A., Sweldens, W., Schröder, P., Cowsar, L., and Dob</w:t>
      </w:r>
      <w:r w:rsidR="00B214EE" w:rsidRPr="00601330">
        <w:rPr>
          <w:smallCaps/>
        </w:rPr>
        <w:t xml:space="preserve">kin, </w:t>
      </w:r>
      <w:r w:rsidR="00FF68B3" w:rsidRPr="00601330">
        <w:rPr>
          <w:smallCaps/>
        </w:rPr>
        <w:t>D.</w:t>
      </w:r>
      <w:r w:rsidR="005533D3" w:rsidRPr="00601330">
        <w:t xml:space="preserve"> </w:t>
      </w:r>
      <w:r w:rsidR="00FE4348" w:rsidRPr="00601330">
        <w:t xml:space="preserve">1998. </w:t>
      </w:r>
      <w:r w:rsidR="00FF68B3" w:rsidRPr="00601330">
        <w:t xml:space="preserve">MAPS: </w:t>
      </w:r>
      <w:hyperlink r:id="rId58" w:history="1">
        <w:r w:rsidR="00FF68B3" w:rsidRPr="00601330">
          <w:rPr>
            <w:rStyle w:val="Hyperlink"/>
          </w:rPr>
          <w:t>Multiresolution adaptive parametrization of surfaces</w:t>
        </w:r>
      </w:hyperlink>
      <w:r w:rsidR="00FF68B3" w:rsidRPr="00601330">
        <w:t xml:space="preserve">.  </w:t>
      </w:r>
      <w:r w:rsidR="002D4B7D" w:rsidRPr="00601330">
        <w:rPr>
          <w:i/>
          <w:iCs/>
        </w:rPr>
        <w:t>ACM SIGGRAPH</w:t>
      </w:r>
      <w:r w:rsidR="00FF68B3" w:rsidRPr="00601330">
        <w:t>,  95-104.</w:t>
      </w:r>
      <w:bookmarkEnd w:id="126"/>
    </w:p>
    <w:p w:rsidR="00D23713" w:rsidRPr="00601330" w:rsidRDefault="00D23713" w:rsidP="00B14D77">
      <w:pPr>
        <w:pStyle w:val="References"/>
        <w:spacing w:after="50"/>
      </w:pPr>
      <w:r w:rsidRPr="00935EB4">
        <w:rPr>
          <w:smallCaps/>
        </w:rPr>
        <w:t>Lee</w:t>
      </w:r>
      <w:r w:rsidR="00DE371C" w:rsidRPr="00935EB4">
        <w:rPr>
          <w:smallCaps/>
        </w:rPr>
        <w:t>, A., Dobkin, D., Sweldens, W., and Schröder, P.</w:t>
      </w:r>
      <w:r w:rsidR="00DE371C">
        <w:t xml:space="preserve"> 1999. </w:t>
      </w:r>
      <w:hyperlink r:id="rId59" w:history="1">
        <w:r w:rsidR="00DE371C" w:rsidRPr="00DE371C">
          <w:rPr>
            <w:rStyle w:val="Hyperlink"/>
          </w:rPr>
          <w:t>Multires</w:t>
        </w:r>
        <w:r w:rsidR="00DE371C" w:rsidRPr="00DE371C">
          <w:rPr>
            <w:rStyle w:val="Hyperlink"/>
          </w:rPr>
          <w:t>o</w:t>
        </w:r>
        <w:r w:rsidR="00DE371C" w:rsidRPr="00DE371C">
          <w:rPr>
            <w:rStyle w:val="Hyperlink"/>
          </w:rPr>
          <w:t xml:space="preserve">lution </w:t>
        </w:r>
        <w:r w:rsidR="00E37D69">
          <w:rPr>
            <w:rStyle w:val="Hyperlink"/>
          </w:rPr>
          <w:t>m</w:t>
        </w:r>
        <w:r w:rsidR="00DE371C" w:rsidRPr="00DE371C">
          <w:rPr>
            <w:rStyle w:val="Hyperlink"/>
          </w:rPr>
          <w:t xml:space="preserve">esh </w:t>
        </w:r>
        <w:r w:rsidR="00E37D69">
          <w:rPr>
            <w:rStyle w:val="Hyperlink"/>
          </w:rPr>
          <w:t>m</w:t>
        </w:r>
        <w:r w:rsidR="00DE371C" w:rsidRPr="00DE371C">
          <w:rPr>
            <w:rStyle w:val="Hyperlink"/>
          </w:rPr>
          <w:t>orphing</w:t>
        </w:r>
      </w:hyperlink>
      <w:r w:rsidR="00D371A2">
        <w:t xml:space="preserve">. </w:t>
      </w:r>
      <w:r w:rsidR="00D371A2" w:rsidRPr="00E37D69">
        <w:rPr>
          <w:i/>
        </w:rPr>
        <w:t>ACM SIGGRAPH</w:t>
      </w:r>
      <w:r w:rsidR="00DE371C">
        <w:t>, 343-350.</w:t>
      </w:r>
    </w:p>
    <w:p w:rsidR="00C362F5" w:rsidRPr="00601330" w:rsidRDefault="00C362F5" w:rsidP="00B14D77">
      <w:pPr>
        <w:pStyle w:val="References"/>
        <w:spacing w:after="50"/>
      </w:pPr>
      <w:r w:rsidRPr="00601330">
        <w:rPr>
          <w:smallCaps/>
        </w:rPr>
        <w:t xml:space="preserve">Lévy, </w:t>
      </w:r>
      <w:r w:rsidR="00385CE3" w:rsidRPr="00601330">
        <w:rPr>
          <w:smallCaps/>
        </w:rPr>
        <w:t>B</w:t>
      </w:r>
      <w:r w:rsidR="001A6498" w:rsidRPr="00601330">
        <w:rPr>
          <w:smallCaps/>
        </w:rPr>
        <w:t>.</w:t>
      </w:r>
      <w:r w:rsidRPr="00601330">
        <w:rPr>
          <w:smallCaps/>
        </w:rPr>
        <w:t xml:space="preserve">, </w:t>
      </w:r>
      <w:r w:rsidR="00385CE3" w:rsidRPr="00601330">
        <w:rPr>
          <w:smallCaps/>
        </w:rPr>
        <w:t>Petitjean, S., Ray, N., and Maillot, J</w:t>
      </w:r>
      <w:r w:rsidR="00B214EE" w:rsidRPr="00601330">
        <w:t xml:space="preserve">. </w:t>
      </w:r>
      <w:r w:rsidRPr="00601330">
        <w:t xml:space="preserve">2002. </w:t>
      </w:r>
      <w:r w:rsidR="00307BC5" w:rsidRPr="00601330">
        <w:fldChar w:fldCharType="begin"/>
      </w:r>
      <w:r w:rsidR="00307BC5" w:rsidRPr="00601330">
        <w:instrText xml:space="preserve"> SET levy02 "Lévy et al. 2002" </w:instrText>
      </w:r>
      <w:r w:rsidR="00307BC5" w:rsidRPr="00601330">
        <w:fldChar w:fldCharType="separate"/>
      </w:r>
      <w:bookmarkStart w:id="134" w:name="levy02"/>
      <w:r w:rsidR="00020BDF" w:rsidRPr="00601330">
        <w:rPr>
          <w:noProof/>
        </w:rPr>
        <w:t>Lévy et al. 2002</w:t>
      </w:r>
      <w:bookmarkEnd w:id="134"/>
      <w:r w:rsidR="00307BC5" w:rsidRPr="00601330">
        <w:fldChar w:fldCharType="end"/>
      </w:r>
      <w:r w:rsidR="00307BC5" w:rsidRPr="00601330">
        <w:fldChar w:fldCharType="begin"/>
      </w:r>
      <w:r w:rsidR="00307BC5" w:rsidRPr="00601330">
        <w:instrText xml:space="preserve"> SET levy02yr 2002 </w:instrText>
      </w:r>
      <w:r w:rsidR="00307BC5" w:rsidRPr="00601330">
        <w:fldChar w:fldCharType="separate"/>
      </w:r>
      <w:bookmarkStart w:id="135" w:name="levy02yr"/>
      <w:r w:rsidR="00020BDF" w:rsidRPr="00601330">
        <w:rPr>
          <w:noProof/>
        </w:rPr>
        <w:t>2002</w:t>
      </w:r>
      <w:bookmarkEnd w:id="135"/>
      <w:r w:rsidR="00307BC5" w:rsidRPr="00601330">
        <w:fldChar w:fldCharType="end"/>
      </w:r>
      <w:r w:rsidRPr="00601330">
        <w:t xml:space="preserve"> </w:t>
      </w:r>
      <w:hyperlink r:id="rId60" w:history="1">
        <w:r w:rsidR="00385CE3" w:rsidRPr="00601330">
          <w:rPr>
            <w:rStyle w:val="Hyperlink"/>
          </w:rPr>
          <w:t>Least squares conformal maps for automatic texture atlas generation</w:t>
        </w:r>
      </w:hyperlink>
      <w:r w:rsidRPr="00601330">
        <w:t xml:space="preserve">.  </w:t>
      </w:r>
      <w:r w:rsidR="002D4B7D" w:rsidRPr="00601330">
        <w:rPr>
          <w:i/>
        </w:rPr>
        <w:t>ACM SI</w:t>
      </w:r>
      <w:r w:rsidR="002D4B7D" w:rsidRPr="00601330">
        <w:rPr>
          <w:i/>
        </w:rPr>
        <w:t>G</w:t>
      </w:r>
      <w:r w:rsidR="002D4B7D" w:rsidRPr="00601330">
        <w:rPr>
          <w:i/>
        </w:rPr>
        <w:t>GRAPH</w:t>
      </w:r>
      <w:r w:rsidRPr="00601330">
        <w:t xml:space="preserve">,  </w:t>
      </w:r>
      <w:r w:rsidR="00385CE3" w:rsidRPr="00601330">
        <w:t>362</w:t>
      </w:r>
      <w:r w:rsidRPr="00601330">
        <w:t>-</w:t>
      </w:r>
      <w:r w:rsidR="00385CE3" w:rsidRPr="00601330">
        <w:t>371</w:t>
      </w:r>
      <w:r w:rsidRPr="00601330">
        <w:t>.</w:t>
      </w:r>
    </w:p>
    <w:p w:rsidR="00FF68B3" w:rsidRPr="00601330" w:rsidRDefault="00FF68B3" w:rsidP="00B14D77">
      <w:pPr>
        <w:pStyle w:val="References"/>
        <w:spacing w:after="50"/>
      </w:pPr>
      <w:bookmarkStart w:id="136" w:name="_Ref501778025"/>
      <w:bookmarkStart w:id="137" w:name="_Ref503521644"/>
      <w:r w:rsidRPr="00601330">
        <w:rPr>
          <w:smallCaps/>
        </w:rPr>
        <w:t>Maillot, J., Yahia, H., and Verroust, A.</w:t>
      </w:r>
      <w:r w:rsidR="005533D3" w:rsidRPr="00601330">
        <w:t xml:space="preserve"> </w:t>
      </w:r>
      <w:r w:rsidR="00FE4348" w:rsidRPr="00601330">
        <w:t>1993</w:t>
      </w:r>
      <w:r w:rsidR="00E10E89" w:rsidRPr="00601330">
        <w:fldChar w:fldCharType="begin"/>
      </w:r>
      <w:r w:rsidR="00E10E89" w:rsidRPr="00601330">
        <w:instrText xml:space="preserve"> SET maillot93 " Maillot et al. 1993" </w:instrText>
      </w:r>
      <w:r w:rsidR="00E10E89" w:rsidRPr="00601330">
        <w:fldChar w:fldCharType="separate"/>
      </w:r>
      <w:bookmarkStart w:id="138" w:name="maillot93"/>
      <w:r w:rsidR="00020BDF" w:rsidRPr="00601330">
        <w:rPr>
          <w:noProof/>
        </w:rPr>
        <w:t xml:space="preserve"> Maillot et al. 1993</w:t>
      </w:r>
      <w:bookmarkEnd w:id="138"/>
      <w:r w:rsidR="00E10E89" w:rsidRPr="00601330">
        <w:fldChar w:fldCharType="end"/>
      </w:r>
      <w:r w:rsidR="002C6988" w:rsidRPr="00601330">
        <w:fldChar w:fldCharType="begin"/>
      </w:r>
      <w:r w:rsidR="002C6988" w:rsidRPr="00601330">
        <w:instrText xml:space="preserve"> SET maillot93yr 1993 </w:instrText>
      </w:r>
      <w:r w:rsidR="002C6988" w:rsidRPr="00601330">
        <w:fldChar w:fldCharType="separate"/>
      </w:r>
      <w:bookmarkStart w:id="139" w:name="maillot93yr"/>
      <w:r w:rsidR="00020BDF" w:rsidRPr="00601330">
        <w:rPr>
          <w:noProof/>
        </w:rPr>
        <w:t>1993</w:t>
      </w:r>
      <w:bookmarkEnd w:id="139"/>
      <w:r w:rsidR="002C6988" w:rsidRPr="00601330">
        <w:fldChar w:fldCharType="end"/>
      </w:r>
      <w:r w:rsidR="00FE4348" w:rsidRPr="00601330">
        <w:t xml:space="preserve">.  </w:t>
      </w:r>
      <w:hyperlink r:id="rId61" w:history="1">
        <w:r w:rsidRPr="00601330">
          <w:rPr>
            <w:rStyle w:val="Hyperlink"/>
          </w:rPr>
          <w:t>Interactive texture mapping</w:t>
        </w:r>
      </w:hyperlink>
      <w:r w:rsidRPr="00601330">
        <w:t xml:space="preserve">.  </w:t>
      </w:r>
      <w:r w:rsidR="002D4B7D" w:rsidRPr="00601330">
        <w:rPr>
          <w:i/>
          <w:iCs/>
        </w:rPr>
        <w:t>ACM SIGGRAPH</w:t>
      </w:r>
      <w:r w:rsidRPr="00601330">
        <w:t>,  27-34.</w:t>
      </w:r>
      <w:bookmarkEnd w:id="136"/>
      <w:bookmarkEnd w:id="137"/>
    </w:p>
    <w:p w:rsidR="00D23713" w:rsidRPr="00601330" w:rsidRDefault="00D23713" w:rsidP="00B14D77">
      <w:pPr>
        <w:pStyle w:val="References"/>
        <w:spacing w:after="50"/>
      </w:pPr>
      <w:r w:rsidRPr="00601330">
        <w:rPr>
          <w:smallCaps/>
        </w:rPr>
        <w:t>Praun, E., Sweldens, W., and Schröder, P.</w:t>
      </w:r>
      <w:r w:rsidRPr="00601330">
        <w:t xml:space="preserve"> 2001. </w:t>
      </w:r>
      <w:r w:rsidRPr="00601330">
        <w:fldChar w:fldCharType="begin"/>
      </w:r>
      <w:r w:rsidRPr="00601330">
        <w:instrText xml:space="preserve"> SET praun01 "Praun et al. 2001" </w:instrText>
      </w:r>
      <w:r w:rsidRPr="00601330">
        <w:fldChar w:fldCharType="separate"/>
      </w:r>
      <w:r w:rsidR="00020BDF" w:rsidRPr="00601330">
        <w:rPr>
          <w:noProof/>
        </w:rPr>
        <w:t>Praun et al. 2001</w:t>
      </w:r>
      <w:r w:rsidRPr="00601330">
        <w:fldChar w:fldCharType="end"/>
      </w:r>
      <w:r w:rsidRPr="00601330">
        <w:fldChar w:fldCharType="begin"/>
      </w:r>
      <w:r w:rsidRPr="00601330">
        <w:instrText xml:space="preserve"> SET praun01yr 2001 </w:instrText>
      </w:r>
      <w:r w:rsidRPr="00601330">
        <w:fldChar w:fldCharType="separate"/>
      </w:r>
      <w:r w:rsidR="00020BDF" w:rsidRPr="00601330">
        <w:rPr>
          <w:noProof/>
        </w:rPr>
        <w:t>2001</w:t>
      </w:r>
      <w:r w:rsidRPr="00601330">
        <w:fldChar w:fldCharType="end"/>
      </w:r>
      <w:r w:rsidRPr="00601330">
        <w:t xml:space="preserve"> </w:t>
      </w:r>
      <w:hyperlink r:id="rId62" w:history="1">
        <w:r w:rsidRPr="00601330">
          <w:rPr>
            <w:rStyle w:val="Hyperlink"/>
          </w:rPr>
          <w:t>Consistent mesh parametrizations</w:t>
        </w:r>
      </w:hyperlink>
      <w:r w:rsidRPr="00601330">
        <w:t xml:space="preserve">.  </w:t>
      </w:r>
      <w:r w:rsidRPr="00601330">
        <w:rPr>
          <w:i/>
          <w:iCs/>
        </w:rPr>
        <w:t xml:space="preserve"> ACM SIGGRAPH</w:t>
      </w:r>
      <w:r w:rsidRPr="00601330">
        <w:t>,  179-184.</w:t>
      </w:r>
    </w:p>
    <w:p w:rsidR="0082243C" w:rsidRPr="00601330" w:rsidRDefault="0082243C" w:rsidP="00B14D77">
      <w:pPr>
        <w:pStyle w:val="References"/>
        <w:spacing w:after="50"/>
      </w:pPr>
      <w:r w:rsidRPr="00601330">
        <w:rPr>
          <w:smallCaps/>
        </w:rPr>
        <w:t>Praun, E., and Hoppe, H.</w:t>
      </w:r>
      <w:r w:rsidRPr="00601330">
        <w:t xml:space="preserve">  2003.  </w:t>
      </w:r>
      <w:hyperlink r:id="rId63" w:history="1">
        <w:r w:rsidRPr="00E37D69">
          <w:rPr>
            <w:rStyle w:val="Hyperlink"/>
          </w:rPr>
          <w:fldChar w:fldCharType="begin"/>
        </w:r>
        <w:r w:rsidRPr="00E37D69">
          <w:rPr>
            <w:rStyle w:val="Hyperlink"/>
          </w:rPr>
          <w:instrText xml:space="preserve"> SET praun01 "Praun et al. 2001" </w:instrText>
        </w:r>
        <w:r w:rsidRPr="00E37D69">
          <w:rPr>
            <w:rStyle w:val="Hyperlink"/>
          </w:rPr>
          <w:fldChar w:fldCharType="separate"/>
        </w:r>
        <w:bookmarkStart w:id="140" w:name="praun01"/>
        <w:r w:rsidR="00020BDF" w:rsidRPr="00E37D69">
          <w:rPr>
            <w:rStyle w:val="Hyperlink"/>
            <w:noProof/>
          </w:rPr>
          <w:t>Praun et al. 2001</w:t>
        </w:r>
        <w:bookmarkEnd w:id="140"/>
        <w:r w:rsidRPr="00E37D69">
          <w:rPr>
            <w:rStyle w:val="Hyperlink"/>
          </w:rPr>
          <w:fldChar w:fldCharType="end"/>
        </w:r>
        <w:r w:rsidRPr="00E37D69">
          <w:rPr>
            <w:rStyle w:val="Hyperlink"/>
          </w:rPr>
          <w:fldChar w:fldCharType="begin"/>
        </w:r>
        <w:r w:rsidRPr="00E37D69">
          <w:rPr>
            <w:rStyle w:val="Hyperlink"/>
          </w:rPr>
          <w:instrText xml:space="preserve"> SET praun01yr 2001 </w:instrText>
        </w:r>
        <w:r w:rsidRPr="00E37D69">
          <w:rPr>
            <w:rStyle w:val="Hyperlink"/>
          </w:rPr>
          <w:fldChar w:fldCharType="separate"/>
        </w:r>
        <w:bookmarkStart w:id="141" w:name="praun01yr"/>
        <w:r w:rsidR="00020BDF" w:rsidRPr="00E37D69">
          <w:rPr>
            <w:rStyle w:val="Hyperlink"/>
            <w:noProof/>
          </w:rPr>
          <w:t>2001</w:t>
        </w:r>
        <w:bookmarkEnd w:id="141"/>
        <w:r w:rsidRPr="00E37D69">
          <w:rPr>
            <w:rStyle w:val="Hyperlink"/>
          </w:rPr>
          <w:fldChar w:fldCharType="end"/>
        </w:r>
        <w:r w:rsidRPr="00E37D69">
          <w:rPr>
            <w:rStyle w:val="Hyperlink"/>
          </w:rPr>
          <w:t>Spherical parametrization and remes</w:t>
        </w:r>
        <w:r w:rsidRPr="00E37D69">
          <w:rPr>
            <w:rStyle w:val="Hyperlink"/>
          </w:rPr>
          <w:t>h</w:t>
        </w:r>
        <w:r w:rsidRPr="00E37D69">
          <w:rPr>
            <w:rStyle w:val="Hyperlink"/>
          </w:rPr>
          <w:t>ing</w:t>
        </w:r>
      </w:hyperlink>
      <w:r w:rsidRPr="00601330">
        <w:t xml:space="preserve">.  </w:t>
      </w:r>
      <w:r w:rsidRPr="00601330">
        <w:rPr>
          <w:i/>
          <w:iCs/>
        </w:rPr>
        <w:t>ACM SIGGRAPH</w:t>
      </w:r>
      <w:r w:rsidRPr="00601330">
        <w:t>,  340-349.</w:t>
      </w:r>
    </w:p>
    <w:p w:rsidR="00FF68B3" w:rsidRPr="00601330" w:rsidRDefault="00FF68B3" w:rsidP="00B14D77">
      <w:pPr>
        <w:pStyle w:val="References"/>
        <w:spacing w:after="50"/>
      </w:pPr>
      <w:bookmarkStart w:id="142" w:name="_Ref532552003"/>
      <w:r w:rsidRPr="00601330">
        <w:rPr>
          <w:smallCaps/>
        </w:rPr>
        <w:t>Sander, P., Snyder, J., Gortler, S., and Hoppe, H.</w:t>
      </w:r>
      <w:r w:rsidR="005533D3" w:rsidRPr="00601330">
        <w:t xml:space="preserve"> </w:t>
      </w:r>
      <w:r w:rsidR="00FE4348" w:rsidRPr="00601330">
        <w:t xml:space="preserve">2001. </w:t>
      </w:r>
      <w:r w:rsidR="002C6988" w:rsidRPr="00601330">
        <w:fldChar w:fldCharType="begin"/>
      </w:r>
      <w:r w:rsidR="002C6988" w:rsidRPr="00601330">
        <w:instrText xml:space="preserve"> SET sander01 "Sander et al. 2001" </w:instrText>
      </w:r>
      <w:r w:rsidR="002C6988" w:rsidRPr="00601330">
        <w:fldChar w:fldCharType="separate"/>
      </w:r>
      <w:bookmarkStart w:id="143" w:name="sander01"/>
      <w:r w:rsidR="00020BDF" w:rsidRPr="00601330">
        <w:rPr>
          <w:noProof/>
        </w:rPr>
        <w:t>Sander et al. 2001</w:t>
      </w:r>
      <w:bookmarkEnd w:id="143"/>
      <w:r w:rsidR="002C6988" w:rsidRPr="00601330">
        <w:fldChar w:fldCharType="end"/>
      </w:r>
      <w:r w:rsidR="002C6988" w:rsidRPr="00601330">
        <w:fldChar w:fldCharType="begin"/>
      </w:r>
      <w:r w:rsidR="002C6988" w:rsidRPr="00601330">
        <w:instrText xml:space="preserve"> SET sander01yr 2001 </w:instrText>
      </w:r>
      <w:r w:rsidR="002C6988" w:rsidRPr="00601330">
        <w:fldChar w:fldCharType="separate"/>
      </w:r>
      <w:bookmarkStart w:id="144" w:name="sander01yr"/>
      <w:r w:rsidR="00020BDF" w:rsidRPr="00601330">
        <w:rPr>
          <w:noProof/>
        </w:rPr>
        <w:t>2001</w:t>
      </w:r>
      <w:bookmarkEnd w:id="144"/>
      <w:r w:rsidR="002C6988" w:rsidRPr="00601330">
        <w:fldChar w:fldCharType="end"/>
      </w:r>
      <w:r w:rsidR="00FE4348" w:rsidRPr="00601330">
        <w:t xml:space="preserve"> </w:t>
      </w:r>
      <w:hyperlink r:id="rId64" w:anchor="tmpm" w:history="1">
        <w:r w:rsidRPr="00601330">
          <w:rPr>
            <w:rStyle w:val="Hyperlink"/>
          </w:rPr>
          <w:t>Texture mapping progressive meshes</w:t>
        </w:r>
      </w:hyperlink>
      <w:r w:rsidRPr="00601330">
        <w:t xml:space="preserve">.  </w:t>
      </w:r>
      <w:r w:rsidR="002D4B7D" w:rsidRPr="00601330">
        <w:rPr>
          <w:i/>
          <w:iCs/>
        </w:rPr>
        <w:t>ACM SIGGRAPH</w:t>
      </w:r>
      <w:r w:rsidRPr="00601330">
        <w:t>,  409-416.</w:t>
      </w:r>
      <w:bookmarkEnd w:id="142"/>
    </w:p>
    <w:bookmarkEnd w:id="127"/>
    <w:bookmarkEnd w:id="128"/>
    <w:bookmarkEnd w:id="129"/>
    <w:bookmarkEnd w:id="130"/>
    <w:bookmarkEnd w:id="131"/>
    <w:p w:rsidR="00C362F5" w:rsidRPr="00601330" w:rsidRDefault="00C362F5" w:rsidP="00B14D77">
      <w:pPr>
        <w:pStyle w:val="References"/>
        <w:spacing w:after="50"/>
      </w:pPr>
      <w:r w:rsidRPr="00601330">
        <w:rPr>
          <w:smallCaps/>
        </w:rPr>
        <w:t>Sander, P., Gortler, S., Snyder, J., and Hoppe, H.</w:t>
      </w:r>
      <w:r w:rsidRPr="00601330">
        <w:t xml:space="preserve"> 2002. </w:t>
      </w:r>
      <w:r w:rsidR="002C6988" w:rsidRPr="00601330">
        <w:fldChar w:fldCharType="begin"/>
      </w:r>
      <w:r w:rsidR="002C6988" w:rsidRPr="00601330">
        <w:instrText xml:space="preserve"> SET sander02 "Sander et al. 2002" </w:instrText>
      </w:r>
      <w:r w:rsidR="002C6988" w:rsidRPr="00601330">
        <w:fldChar w:fldCharType="separate"/>
      </w:r>
      <w:bookmarkStart w:id="145" w:name="sander02"/>
      <w:r w:rsidR="00020BDF" w:rsidRPr="00601330">
        <w:rPr>
          <w:noProof/>
        </w:rPr>
        <w:t>Sander et al. 2002</w:t>
      </w:r>
      <w:bookmarkEnd w:id="145"/>
      <w:r w:rsidR="002C6988" w:rsidRPr="00601330">
        <w:fldChar w:fldCharType="end"/>
      </w:r>
      <w:r w:rsidR="002C6988" w:rsidRPr="00601330">
        <w:fldChar w:fldCharType="begin"/>
      </w:r>
      <w:r w:rsidR="002C6988" w:rsidRPr="00601330">
        <w:instrText xml:space="preserve"> SET sander02yr 2002 </w:instrText>
      </w:r>
      <w:r w:rsidR="002C6988" w:rsidRPr="00601330">
        <w:fldChar w:fldCharType="separate"/>
      </w:r>
      <w:bookmarkStart w:id="146" w:name="sander02yr"/>
      <w:r w:rsidR="00020BDF" w:rsidRPr="00601330">
        <w:rPr>
          <w:noProof/>
        </w:rPr>
        <w:t>2002</w:t>
      </w:r>
      <w:bookmarkEnd w:id="146"/>
      <w:r w:rsidR="002C6988" w:rsidRPr="00601330">
        <w:fldChar w:fldCharType="end"/>
      </w:r>
      <w:r w:rsidRPr="00601330">
        <w:t xml:space="preserve"> </w:t>
      </w:r>
      <w:hyperlink r:id="rId65" w:anchor="ssp" w:history="1">
        <w:r w:rsidRPr="00601330">
          <w:rPr>
            <w:rStyle w:val="Hyperlink"/>
          </w:rPr>
          <w:t>Signal-specialized parametrization</w:t>
        </w:r>
      </w:hyperlink>
      <w:r w:rsidRPr="00601330">
        <w:t xml:space="preserve">.  </w:t>
      </w:r>
      <w:r w:rsidRPr="00601330">
        <w:rPr>
          <w:i/>
          <w:iCs/>
        </w:rPr>
        <w:t>Eurographics Workshop on Rendering</w:t>
      </w:r>
      <w:r w:rsidR="003D4961" w:rsidRPr="00601330">
        <w:t>,  87-100.</w:t>
      </w:r>
    </w:p>
    <w:p w:rsidR="00D23713" w:rsidRDefault="00B972CE" w:rsidP="00B14D77">
      <w:pPr>
        <w:pStyle w:val="References"/>
        <w:spacing w:after="50"/>
        <w:rPr>
          <w:smallCaps/>
        </w:rPr>
      </w:pPr>
      <w:r w:rsidRPr="00601330">
        <w:rPr>
          <w:smallCaps/>
        </w:rPr>
        <w:t>Sheffer, A., and Hart, J. 2002.</w:t>
      </w:r>
      <w:r w:rsidRPr="00601330">
        <w:t xml:space="preserve"> </w:t>
      </w:r>
      <w:r w:rsidR="002C6988" w:rsidRPr="00601330">
        <w:fldChar w:fldCharType="begin"/>
      </w:r>
      <w:r w:rsidR="002C6988" w:rsidRPr="00601330">
        <w:instrText xml:space="preserve"> SET sheffer02 "Sheffer and Hart 2002" </w:instrText>
      </w:r>
      <w:r w:rsidR="002C6988" w:rsidRPr="00601330">
        <w:fldChar w:fldCharType="separate"/>
      </w:r>
      <w:bookmarkStart w:id="147" w:name="sheffer02"/>
      <w:r w:rsidR="00020BDF" w:rsidRPr="00601330">
        <w:rPr>
          <w:noProof/>
        </w:rPr>
        <w:t>Sheffer and Hart 2002</w:t>
      </w:r>
      <w:bookmarkEnd w:id="147"/>
      <w:r w:rsidR="002C6988" w:rsidRPr="00601330">
        <w:fldChar w:fldCharType="end"/>
      </w:r>
      <w:r w:rsidR="002C6988" w:rsidRPr="00601330">
        <w:fldChar w:fldCharType="begin"/>
      </w:r>
      <w:r w:rsidR="002C6988" w:rsidRPr="00601330">
        <w:instrText xml:space="preserve"> SET sheffer02yr 2002 </w:instrText>
      </w:r>
      <w:r w:rsidR="002C6988" w:rsidRPr="00601330">
        <w:fldChar w:fldCharType="separate"/>
      </w:r>
      <w:bookmarkStart w:id="148" w:name="sheffer02yr"/>
      <w:r w:rsidR="00020BDF" w:rsidRPr="00601330">
        <w:rPr>
          <w:noProof/>
        </w:rPr>
        <w:t>2002</w:t>
      </w:r>
      <w:bookmarkEnd w:id="148"/>
      <w:r w:rsidR="002C6988" w:rsidRPr="00601330">
        <w:fldChar w:fldCharType="end"/>
      </w:r>
      <w:r w:rsidRPr="00601330">
        <w:t xml:space="preserve"> </w:t>
      </w:r>
      <w:hyperlink r:id="rId66" w:history="1">
        <w:r w:rsidRPr="00601330">
          <w:rPr>
            <w:rStyle w:val="Hyperlink"/>
          </w:rPr>
          <w:t>Seamster: Inconspicuous low-distortion texture seam layout</w:t>
        </w:r>
      </w:hyperlink>
      <w:r w:rsidRPr="00601330">
        <w:t xml:space="preserve">.  </w:t>
      </w:r>
      <w:r w:rsidRPr="00601330">
        <w:rPr>
          <w:i/>
          <w:iCs/>
        </w:rPr>
        <w:t>IEEE Visualization</w:t>
      </w:r>
      <w:r w:rsidRPr="00601330">
        <w:t xml:space="preserve">,  </w:t>
      </w:r>
      <w:r w:rsidR="00CD2C40" w:rsidRPr="00601330">
        <w:t>291</w:t>
      </w:r>
      <w:r w:rsidRPr="00601330">
        <w:t>-</w:t>
      </w:r>
      <w:r w:rsidR="00CD2C40" w:rsidRPr="00601330">
        <w:t>298</w:t>
      </w:r>
      <w:r w:rsidRPr="00601330">
        <w:t>.</w:t>
      </w:r>
      <w:r w:rsidR="00D23713" w:rsidRPr="00D23713">
        <w:rPr>
          <w:smallCaps/>
        </w:rPr>
        <w:t xml:space="preserve"> </w:t>
      </w:r>
    </w:p>
    <w:p w:rsidR="00D23713" w:rsidRDefault="00D23713" w:rsidP="00B14D77">
      <w:pPr>
        <w:pStyle w:val="References"/>
        <w:spacing w:after="50"/>
      </w:pPr>
      <w:r w:rsidRPr="00601330">
        <w:fldChar w:fldCharType="begin"/>
      </w:r>
      <w:r w:rsidRPr="00601330">
        <w:instrText xml:space="preserve"> SET sorkine02 "Sorkine et al. 2002" </w:instrText>
      </w:r>
      <w:r w:rsidRPr="00601330">
        <w:fldChar w:fldCharType="separate"/>
      </w:r>
      <w:bookmarkStart w:id="149" w:name="sorkine02"/>
      <w:r w:rsidR="00020BDF" w:rsidRPr="00601330">
        <w:rPr>
          <w:noProof/>
        </w:rPr>
        <w:t>Sorkine et al. 2002</w:t>
      </w:r>
      <w:bookmarkEnd w:id="149"/>
      <w:r w:rsidRPr="00601330">
        <w:fldChar w:fldCharType="end"/>
      </w:r>
      <w:r w:rsidRPr="00601330">
        <w:fldChar w:fldCharType="begin"/>
      </w:r>
      <w:r w:rsidRPr="00601330">
        <w:instrText xml:space="preserve"> SET sorkine02yr 2002 </w:instrText>
      </w:r>
      <w:r w:rsidRPr="00601330">
        <w:fldChar w:fldCharType="separate"/>
      </w:r>
      <w:bookmarkStart w:id="150" w:name="sorkine02yr"/>
      <w:r w:rsidR="00020BDF" w:rsidRPr="00601330">
        <w:rPr>
          <w:noProof/>
        </w:rPr>
        <w:t>2002</w:t>
      </w:r>
      <w:bookmarkEnd w:id="150"/>
      <w:r w:rsidRPr="00601330">
        <w:fldChar w:fldCharType="end"/>
      </w:r>
      <w:r w:rsidRPr="00601330">
        <w:rPr>
          <w:smallCaps/>
        </w:rPr>
        <w:t>Sorkine, O., Cohen-Or, D., Goldenthal, R., and Lischinski, D.</w:t>
      </w:r>
      <w:r w:rsidRPr="00601330">
        <w:t xml:space="preserve"> 2002.  </w:t>
      </w:r>
      <w:hyperlink r:id="rId67" w:history="1">
        <w:r w:rsidRPr="00601330">
          <w:rPr>
            <w:rStyle w:val="Hyperlink"/>
          </w:rPr>
          <w:t>Bounded-distortion piecewise mesh parametrization</w:t>
        </w:r>
      </w:hyperlink>
      <w:r w:rsidRPr="00601330">
        <w:t xml:space="preserve">.  </w:t>
      </w:r>
      <w:r w:rsidRPr="00601330">
        <w:rPr>
          <w:i/>
          <w:iCs/>
        </w:rPr>
        <w:t>IEEE Visualiz</w:t>
      </w:r>
      <w:r w:rsidRPr="00601330">
        <w:rPr>
          <w:i/>
          <w:iCs/>
        </w:rPr>
        <w:t>a</w:t>
      </w:r>
      <w:r w:rsidRPr="00601330">
        <w:rPr>
          <w:i/>
          <w:iCs/>
        </w:rPr>
        <w:t>tion</w:t>
      </w:r>
      <w:r w:rsidR="00D371A2">
        <w:t>, 355-362.</w:t>
      </w:r>
    </w:p>
    <w:p w:rsidR="00D23713" w:rsidRPr="00FD3573" w:rsidRDefault="00D23713" w:rsidP="00B14D77">
      <w:pPr>
        <w:pStyle w:val="References"/>
        <w:spacing w:after="50"/>
        <w:rPr>
          <w:smallCaps/>
        </w:rPr>
      </w:pPr>
      <w:r w:rsidRPr="00935EB4">
        <w:rPr>
          <w:smallCaps/>
        </w:rPr>
        <w:t>Turk</w:t>
      </w:r>
      <w:r w:rsidR="00935EB4" w:rsidRPr="00935EB4">
        <w:rPr>
          <w:smallCaps/>
        </w:rPr>
        <w:t>, G</w:t>
      </w:r>
      <w:r w:rsidR="00935EB4">
        <w:t>.</w:t>
      </w:r>
      <w:r>
        <w:t xml:space="preserve"> </w:t>
      </w:r>
      <w:r w:rsidR="00935EB4">
        <w:t>19</w:t>
      </w:r>
      <w:r>
        <w:t>92</w:t>
      </w:r>
      <w:r w:rsidR="00935EB4">
        <w:t xml:space="preserve">. </w:t>
      </w:r>
      <w:hyperlink r:id="rId68" w:history="1">
        <w:r w:rsidR="00935EB4" w:rsidRPr="00935EB4">
          <w:rPr>
            <w:rStyle w:val="Hyperlink"/>
          </w:rPr>
          <w:t xml:space="preserve">Re-tiling </w:t>
        </w:r>
        <w:r w:rsidR="00E37D69">
          <w:rPr>
            <w:rStyle w:val="Hyperlink"/>
          </w:rPr>
          <w:t>p</w:t>
        </w:r>
        <w:r w:rsidR="00935EB4" w:rsidRPr="00935EB4">
          <w:rPr>
            <w:rStyle w:val="Hyperlink"/>
          </w:rPr>
          <w:t xml:space="preserve">olygonal </w:t>
        </w:r>
        <w:r w:rsidR="00E37D69">
          <w:rPr>
            <w:rStyle w:val="Hyperlink"/>
          </w:rPr>
          <w:t>s</w:t>
        </w:r>
        <w:r w:rsidR="00935EB4" w:rsidRPr="00935EB4">
          <w:rPr>
            <w:rStyle w:val="Hyperlink"/>
          </w:rPr>
          <w:t>urfaces</w:t>
        </w:r>
      </w:hyperlink>
      <w:r w:rsidR="00935EB4">
        <w:t xml:space="preserve">. </w:t>
      </w:r>
      <w:r w:rsidR="00935EB4" w:rsidRPr="00D371A2">
        <w:rPr>
          <w:i/>
        </w:rPr>
        <w:t>ACM SIGGRAPH</w:t>
      </w:r>
      <w:r w:rsidR="00935EB4">
        <w:t>, 55-64.</w:t>
      </w:r>
    </w:p>
    <w:sectPr w:rsidR="00D23713" w:rsidRPr="00FD3573" w:rsidSect="00DD2372">
      <w:pgSz w:w="12240" w:h="15840" w:code="1"/>
      <w:pgMar w:top="1080" w:right="1080" w:bottom="1440" w:left="1080" w:header="432" w:footer="432" w:gutter="0"/>
      <w:cols w:num="2" w:space="4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6B05" w:rsidRDefault="002A6B05">
      <w:r>
        <w:separator/>
      </w:r>
    </w:p>
  </w:endnote>
  <w:endnote w:type="continuationSeparator" w:id="0">
    <w:p w:rsidR="002A6B05" w:rsidRDefault="002A6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font365">
    <w:altName w:val="Tahoma"/>
    <w:panose1 w:val="00000000000000000000"/>
    <w:charset w:val="00"/>
    <w:family w:val="auto"/>
    <w:notTrueType/>
    <w:pitch w:val="default"/>
    <w:sig w:usb0="0012CC74" w:usb1="00000001" w:usb2="0012CD40" w:usb3="00000000" w:csb0="77F944CB" w:csb1="094D6868"/>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003E" w:rsidRPr="00626B51" w:rsidRDefault="009C003E" w:rsidP="00626B51">
    <w:pPr>
      <w:pStyle w:val="Footer"/>
    </w:pPr>
    <w:bookmarkStart w:id="2" w:name="_Ref532557030"/>
    <w:bookmarkStart w:id="3" w:name="_Ref532638168"/>
    <w:bookmarkEnd w:id="2"/>
    <w:bookmarkEnd w:id="3"/>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6B05" w:rsidRDefault="002A6B05">
      <w:r>
        <w:separator/>
      </w:r>
    </w:p>
  </w:footnote>
  <w:footnote w:type="continuationSeparator" w:id="0">
    <w:p w:rsidR="002A6B05" w:rsidRDefault="002A6B0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003E" w:rsidRDefault="009C003E" w:rsidP="0075108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rsidR="009C003E" w:rsidRDefault="009C003E" w:rsidP="00751086">
    <w:pPr>
      <w:pStyle w:val="Header"/>
      <w:ind w:right="360"/>
      <w:jc w:val="right"/>
    </w:pPr>
    <w:r>
      <w:t>Online ID: papers_0175</w:t>
    </w:r>
    <w:r>
      <w:br/>
      <w:t xml:space="preserve">Page </w:t>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8</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003E" w:rsidRPr="003529C9" w:rsidRDefault="009C003E" w:rsidP="003529C9">
    <w:pPr>
      <w:pStyle w:val="Header"/>
    </w:pPr>
    <w:bookmarkStart w:id="1" w:name="_Ref30496168"/>
    <w:bookmarkEnd w:id="1"/>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003E" w:rsidRDefault="009C003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634F640"/>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CE9CD25E"/>
    <w:lvl w:ilvl="0">
      <w:start w:val="1"/>
      <w:numFmt w:val="decimal"/>
      <w:pStyle w:val="ListNumber4"/>
      <w:lvlText w:val="%1."/>
      <w:lvlJc w:val="left"/>
      <w:pPr>
        <w:tabs>
          <w:tab w:val="num" w:pos="1440"/>
        </w:tabs>
        <w:ind w:left="1440" w:hanging="360"/>
      </w:pPr>
    </w:lvl>
  </w:abstractNum>
  <w:abstractNum w:abstractNumId="2">
    <w:nsid w:val="FFFFFF7F"/>
    <w:multiLevelType w:val="singleLevel"/>
    <w:tmpl w:val="C1D6C7C8"/>
    <w:lvl w:ilvl="0">
      <w:start w:val="1"/>
      <w:numFmt w:val="decimal"/>
      <w:pStyle w:val="ListNumber2"/>
      <w:lvlText w:val="%1."/>
      <w:lvlJc w:val="left"/>
      <w:pPr>
        <w:tabs>
          <w:tab w:val="num" w:pos="720"/>
        </w:tabs>
        <w:ind w:left="720" w:hanging="360"/>
      </w:pPr>
    </w:lvl>
  </w:abstractNum>
  <w:abstractNum w:abstractNumId="3">
    <w:nsid w:val="FFFFFF80"/>
    <w:multiLevelType w:val="singleLevel"/>
    <w:tmpl w:val="3A5E8AD4"/>
    <w:lvl w:ilvl="0">
      <w:start w:val="1"/>
      <w:numFmt w:val="bullet"/>
      <w:pStyle w:val="ListBullet5"/>
      <w:lvlText w:val=""/>
      <w:lvlJc w:val="left"/>
      <w:pPr>
        <w:tabs>
          <w:tab w:val="num" w:pos="1800"/>
        </w:tabs>
        <w:ind w:left="1800" w:hanging="360"/>
      </w:pPr>
      <w:rPr>
        <w:rFonts w:ascii="Symbol" w:hAnsi="Symbol" w:hint="default"/>
      </w:rPr>
    </w:lvl>
  </w:abstractNum>
  <w:abstractNum w:abstractNumId="4">
    <w:nsid w:val="FFFFFF81"/>
    <w:multiLevelType w:val="singleLevel"/>
    <w:tmpl w:val="F57E98E0"/>
    <w:lvl w:ilvl="0">
      <w:start w:val="1"/>
      <w:numFmt w:val="bullet"/>
      <w:pStyle w:val="ListBullet4"/>
      <w:lvlText w:val=""/>
      <w:lvlJc w:val="left"/>
      <w:pPr>
        <w:tabs>
          <w:tab w:val="num" w:pos="1440"/>
        </w:tabs>
        <w:ind w:left="1440" w:hanging="360"/>
      </w:pPr>
      <w:rPr>
        <w:rFonts w:ascii="Symbol" w:hAnsi="Symbol" w:hint="default"/>
      </w:rPr>
    </w:lvl>
  </w:abstractNum>
  <w:abstractNum w:abstractNumId="5">
    <w:nsid w:val="FFFFFF82"/>
    <w:multiLevelType w:val="singleLevel"/>
    <w:tmpl w:val="8BB66040"/>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60BC7BA2"/>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78E8E9EC"/>
    <w:lvl w:ilvl="0">
      <w:start w:val="1"/>
      <w:numFmt w:val="decimal"/>
      <w:pStyle w:val="ListNumber"/>
      <w:lvlText w:val="(%1)"/>
      <w:lvlJc w:val="left"/>
      <w:pPr>
        <w:tabs>
          <w:tab w:val="num" w:pos="259"/>
        </w:tabs>
        <w:ind w:left="259" w:hanging="259"/>
      </w:pPr>
      <w:rPr>
        <w:rFonts w:hint="default"/>
      </w:rPr>
    </w:lvl>
  </w:abstractNum>
  <w:abstractNum w:abstractNumId="8">
    <w:nsid w:val="FFFFFF89"/>
    <w:multiLevelType w:val="singleLevel"/>
    <w:tmpl w:val="C22CB8E8"/>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FFFFFFFB"/>
    <w:multiLevelType w:val="multilevel"/>
    <w:tmpl w:val="C34851E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0">
    <w:nsid w:val="026920D7"/>
    <w:multiLevelType w:val="singleLevel"/>
    <w:tmpl w:val="E634F640"/>
    <w:lvl w:ilvl="0">
      <w:start w:val="1"/>
      <w:numFmt w:val="decimal"/>
      <w:lvlText w:val="%1."/>
      <w:legacy w:legacy="1" w:legacySpace="0" w:legacyIndent="360"/>
      <w:lvlJc w:val="left"/>
      <w:pPr>
        <w:ind w:left="1080" w:hanging="360"/>
      </w:pPr>
    </w:lvl>
  </w:abstractNum>
  <w:abstractNum w:abstractNumId="11">
    <w:nsid w:val="030D3C18"/>
    <w:multiLevelType w:val="singleLevel"/>
    <w:tmpl w:val="E634F640"/>
    <w:lvl w:ilvl="0">
      <w:start w:val="1"/>
      <w:numFmt w:val="decimal"/>
      <w:lvlText w:val="%1."/>
      <w:legacy w:legacy="1" w:legacySpace="0" w:legacyIndent="360"/>
      <w:lvlJc w:val="left"/>
      <w:pPr>
        <w:ind w:left="1080" w:hanging="360"/>
      </w:pPr>
    </w:lvl>
  </w:abstractNum>
  <w:abstractNum w:abstractNumId="12">
    <w:nsid w:val="0899195C"/>
    <w:multiLevelType w:val="singleLevel"/>
    <w:tmpl w:val="E634F640"/>
    <w:lvl w:ilvl="0">
      <w:start w:val="1"/>
      <w:numFmt w:val="decimal"/>
      <w:lvlText w:val="%1."/>
      <w:legacy w:legacy="1" w:legacySpace="0" w:legacyIndent="360"/>
      <w:lvlJc w:val="left"/>
      <w:pPr>
        <w:ind w:left="1080" w:hanging="360"/>
      </w:pPr>
    </w:lvl>
  </w:abstractNum>
  <w:abstractNum w:abstractNumId="13">
    <w:nsid w:val="094A7A57"/>
    <w:multiLevelType w:val="singleLevel"/>
    <w:tmpl w:val="E634F640"/>
    <w:lvl w:ilvl="0">
      <w:start w:val="1"/>
      <w:numFmt w:val="decimal"/>
      <w:lvlText w:val="%1."/>
      <w:legacy w:legacy="1" w:legacySpace="0" w:legacyIndent="360"/>
      <w:lvlJc w:val="left"/>
      <w:pPr>
        <w:ind w:left="1080" w:hanging="360"/>
      </w:pPr>
    </w:lvl>
  </w:abstractNum>
  <w:abstractNum w:abstractNumId="14">
    <w:nsid w:val="0D7A2680"/>
    <w:multiLevelType w:val="singleLevel"/>
    <w:tmpl w:val="E634F640"/>
    <w:lvl w:ilvl="0">
      <w:start w:val="1"/>
      <w:numFmt w:val="decimal"/>
      <w:lvlText w:val="%1."/>
      <w:legacy w:legacy="1" w:legacySpace="0" w:legacyIndent="360"/>
      <w:lvlJc w:val="left"/>
      <w:pPr>
        <w:ind w:left="1080" w:hanging="360"/>
      </w:pPr>
    </w:lvl>
  </w:abstractNum>
  <w:abstractNum w:abstractNumId="15">
    <w:nsid w:val="1326533A"/>
    <w:multiLevelType w:val="hybridMultilevel"/>
    <w:tmpl w:val="EC2ABB10"/>
    <w:lvl w:ilvl="0" w:tplc="D110E0C2">
      <w:start w:val="1"/>
      <w:numFmt w:val="bullet"/>
      <w:pStyle w:val="Bullet2"/>
      <w:lvlText w:val="-"/>
      <w:lvlJc w:val="left"/>
      <w:pPr>
        <w:tabs>
          <w:tab w:val="num" w:pos="360"/>
        </w:tabs>
        <w:ind w:left="144" w:hanging="144"/>
      </w:pPr>
      <w:rPr>
        <w:rFonts w:ascii="font365" w:hAnsi="font365"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4C75479"/>
    <w:multiLevelType w:val="singleLevel"/>
    <w:tmpl w:val="E634F640"/>
    <w:lvl w:ilvl="0">
      <w:start w:val="1"/>
      <w:numFmt w:val="decimal"/>
      <w:lvlText w:val="%1."/>
      <w:legacy w:legacy="1" w:legacySpace="0" w:legacyIndent="360"/>
      <w:lvlJc w:val="left"/>
      <w:pPr>
        <w:ind w:left="1080" w:hanging="360"/>
      </w:pPr>
    </w:lvl>
  </w:abstractNum>
  <w:abstractNum w:abstractNumId="17">
    <w:nsid w:val="17C10780"/>
    <w:multiLevelType w:val="singleLevel"/>
    <w:tmpl w:val="E634F640"/>
    <w:lvl w:ilvl="0">
      <w:start w:val="1"/>
      <w:numFmt w:val="decimal"/>
      <w:lvlText w:val="%1."/>
      <w:legacy w:legacy="1" w:legacySpace="0" w:legacyIndent="360"/>
      <w:lvlJc w:val="left"/>
      <w:pPr>
        <w:ind w:left="1080" w:hanging="360"/>
      </w:pPr>
    </w:lvl>
  </w:abstractNum>
  <w:abstractNum w:abstractNumId="18">
    <w:nsid w:val="196F6716"/>
    <w:multiLevelType w:val="singleLevel"/>
    <w:tmpl w:val="E634F640"/>
    <w:lvl w:ilvl="0">
      <w:start w:val="1"/>
      <w:numFmt w:val="decimal"/>
      <w:lvlText w:val="%1."/>
      <w:legacy w:legacy="1" w:legacySpace="0" w:legacyIndent="360"/>
      <w:lvlJc w:val="left"/>
      <w:pPr>
        <w:ind w:left="1080" w:hanging="360"/>
      </w:pPr>
    </w:lvl>
  </w:abstractNum>
  <w:abstractNum w:abstractNumId="19">
    <w:nsid w:val="1D9A471F"/>
    <w:multiLevelType w:val="singleLevel"/>
    <w:tmpl w:val="E634F640"/>
    <w:lvl w:ilvl="0">
      <w:start w:val="1"/>
      <w:numFmt w:val="decimal"/>
      <w:lvlText w:val="%1."/>
      <w:legacy w:legacy="1" w:legacySpace="0" w:legacyIndent="360"/>
      <w:lvlJc w:val="left"/>
      <w:pPr>
        <w:ind w:left="1080" w:hanging="360"/>
      </w:pPr>
    </w:lvl>
  </w:abstractNum>
  <w:abstractNum w:abstractNumId="20">
    <w:nsid w:val="23AE7EEF"/>
    <w:multiLevelType w:val="singleLevel"/>
    <w:tmpl w:val="E634F640"/>
    <w:lvl w:ilvl="0">
      <w:start w:val="1"/>
      <w:numFmt w:val="decimal"/>
      <w:lvlText w:val="%1."/>
      <w:legacy w:legacy="1" w:legacySpace="0" w:legacyIndent="360"/>
      <w:lvlJc w:val="left"/>
      <w:pPr>
        <w:ind w:left="1080" w:hanging="360"/>
      </w:pPr>
    </w:lvl>
  </w:abstractNum>
  <w:abstractNum w:abstractNumId="21">
    <w:nsid w:val="24297DC9"/>
    <w:multiLevelType w:val="singleLevel"/>
    <w:tmpl w:val="E634F640"/>
    <w:lvl w:ilvl="0">
      <w:start w:val="1"/>
      <w:numFmt w:val="decimal"/>
      <w:lvlText w:val="%1."/>
      <w:legacy w:legacy="1" w:legacySpace="0" w:legacyIndent="360"/>
      <w:lvlJc w:val="left"/>
      <w:pPr>
        <w:ind w:left="1080" w:hanging="360"/>
      </w:pPr>
    </w:lvl>
  </w:abstractNum>
  <w:abstractNum w:abstractNumId="22">
    <w:nsid w:val="285E660E"/>
    <w:multiLevelType w:val="singleLevel"/>
    <w:tmpl w:val="E634F640"/>
    <w:lvl w:ilvl="0">
      <w:start w:val="1"/>
      <w:numFmt w:val="decimal"/>
      <w:lvlText w:val="%1."/>
      <w:legacy w:legacy="1" w:legacySpace="0" w:legacyIndent="360"/>
      <w:lvlJc w:val="left"/>
      <w:pPr>
        <w:ind w:left="1080" w:hanging="360"/>
      </w:pPr>
    </w:lvl>
  </w:abstractNum>
  <w:abstractNum w:abstractNumId="23">
    <w:nsid w:val="28730775"/>
    <w:multiLevelType w:val="singleLevel"/>
    <w:tmpl w:val="E634F640"/>
    <w:lvl w:ilvl="0">
      <w:start w:val="1"/>
      <w:numFmt w:val="decimal"/>
      <w:lvlText w:val="%1."/>
      <w:legacy w:legacy="1" w:legacySpace="0" w:legacyIndent="360"/>
      <w:lvlJc w:val="left"/>
      <w:pPr>
        <w:ind w:left="1080" w:hanging="360"/>
      </w:pPr>
    </w:lvl>
  </w:abstractNum>
  <w:abstractNum w:abstractNumId="24">
    <w:nsid w:val="2C5F7E51"/>
    <w:multiLevelType w:val="singleLevel"/>
    <w:tmpl w:val="E634F640"/>
    <w:lvl w:ilvl="0">
      <w:start w:val="1"/>
      <w:numFmt w:val="decimal"/>
      <w:lvlText w:val="%1."/>
      <w:legacy w:legacy="1" w:legacySpace="0" w:legacyIndent="360"/>
      <w:lvlJc w:val="left"/>
      <w:pPr>
        <w:ind w:left="1080" w:hanging="360"/>
      </w:pPr>
    </w:lvl>
  </w:abstractNum>
  <w:abstractNum w:abstractNumId="25">
    <w:nsid w:val="30AE476C"/>
    <w:multiLevelType w:val="singleLevel"/>
    <w:tmpl w:val="E634F640"/>
    <w:lvl w:ilvl="0">
      <w:start w:val="1"/>
      <w:numFmt w:val="decimal"/>
      <w:lvlText w:val="%1."/>
      <w:legacy w:legacy="1" w:legacySpace="0" w:legacyIndent="360"/>
      <w:lvlJc w:val="left"/>
      <w:pPr>
        <w:ind w:left="1080" w:hanging="360"/>
      </w:pPr>
    </w:lvl>
  </w:abstractNum>
  <w:abstractNum w:abstractNumId="26">
    <w:nsid w:val="344F73F8"/>
    <w:multiLevelType w:val="singleLevel"/>
    <w:tmpl w:val="E634F640"/>
    <w:lvl w:ilvl="0">
      <w:start w:val="1"/>
      <w:numFmt w:val="decimal"/>
      <w:lvlText w:val="%1."/>
      <w:legacy w:legacy="1" w:legacySpace="0" w:legacyIndent="360"/>
      <w:lvlJc w:val="left"/>
      <w:pPr>
        <w:ind w:left="1080" w:hanging="360"/>
      </w:pPr>
    </w:lvl>
  </w:abstractNum>
  <w:abstractNum w:abstractNumId="27">
    <w:nsid w:val="3B30684A"/>
    <w:multiLevelType w:val="singleLevel"/>
    <w:tmpl w:val="E634F640"/>
    <w:lvl w:ilvl="0">
      <w:start w:val="1"/>
      <w:numFmt w:val="decimal"/>
      <w:lvlText w:val="%1."/>
      <w:legacy w:legacy="1" w:legacySpace="0" w:legacyIndent="360"/>
      <w:lvlJc w:val="left"/>
      <w:pPr>
        <w:ind w:left="1080" w:hanging="360"/>
      </w:pPr>
    </w:lvl>
  </w:abstractNum>
  <w:abstractNum w:abstractNumId="28">
    <w:nsid w:val="3EFB7409"/>
    <w:multiLevelType w:val="multilevel"/>
    <w:tmpl w:val="566A8AB0"/>
    <w:lvl w:ilvl="0">
      <w:start w:val="1"/>
      <w:numFmt w:val="bullet"/>
      <w:lvlText w:val=""/>
      <w:lvlJc w:val="left"/>
      <w:pPr>
        <w:tabs>
          <w:tab w:val="num" w:pos="360"/>
        </w:tabs>
        <w:ind w:left="144" w:hanging="144"/>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nsid w:val="3F294289"/>
    <w:multiLevelType w:val="singleLevel"/>
    <w:tmpl w:val="E634F640"/>
    <w:lvl w:ilvl="0">
      <w:start w:val="1"/>
      <w:numFmt w:val="decimal"/>
      <w:lvlText w:val="%1."/>
      <w:legacy w:legacy="1" w:legacySpace="0" w:legacyIndent="360"/>
      <w:lvlJc w:val="left"/>
      <w:pPr>
        <w:ind w:left="1080" w:hanging="360"/>
      </w:pPr>
    </w:lvl>
  </w:abstractNum>
  <w:abstractNum w:abstractNumId="30">
    <w:nsid w:val="45187591"/>
    <w:multiLevelType w:val="singleLevel"/>
    <w:tmpl w:val="E634F640"/>
    <w:lvl w:ilvl="0">
      <w:start w:val="1"/>
      <w:numFmt w:val="decimal"/>
      <w:lvlText w:val="%1."/>
      <w:legacy w:legacy="1" w:legacySpace="0" w:legacyIndent="360"/>
      <w:lvlJc w:val="left"/>
      <w:pPr>
        <w:ind w:left="1080" w:hanging="360"/>
      </w:pPr>
    </w:lvl>
  </w:abstractNum>
  <w:abstractNum w:abstractNumId="31">
    <w:nsid w:val="4D335050"/>
    <w:multiLevelType w:val="singleLevel"/>
    <w:tmpl w:val="E634F640"/>
    <w:lvl w:ilvl="0">
      <w:start w:val="1"/>
      <w:numFmt w:val="decimal"/>
      <w:lvlText w:val="%1."/>
      <w:legacy w:legacy="1" w:legacySpace="0" w:legacyIndent="360"/>
      <w:lvlJc w:val="left"/>
      <w:pPr>
        <w:ind w:left="1080" w:hanging="360"/>
      </w:pPr>
    </w:lvl>
  </w:abstractNum>
  <w:abstractNum w:abstractNumId="32">
    <w:nsid w:val="4FDB5C3C"/>
    <w:multiLevelType w:val="singleLevel"/>
    <w:tmpl w:val="E634F640"/>
    <w:lvl w:ilvl="0">
      <w:start w:val="1"/>
      <w:numFmt w:val="decimal"/>
      <w:lvlText w:val="%1."/>
      <w:legacy w:legacy="1" w:legacySpace="0" w:legacyIndent="360"/>
      <w:lvlJc w:val="left"/>
      <w:pPr>
        <w:ind w:left="1080" w:hanging="360"/>
      </w:pPr>
    </w:lvl>
  </w:abstractNum>
  <w:abstractNum w:abstractNumId="33">
    <w:nsid w:val="534B3773"/>
    <w:multiLevelType w:val="singleLevel"/>
    <w:tmpl w:val="E634F640"/>
    <w:lvl w:ilvl="0">
      <w:start w:val="1"/>
      <w:numFmt w:val="decimal"/>
      <w:lvlText w:val="%1."/>
      <w:legacy w:legacy="1" w:legacySpace="0" w:legacyIndent="360"/>
      <w:lvlJc w:val="left"/>
      <w:pPr>
        <w:ind w:left="1080" w:hanging="360"/>
      </w:pPr>
    </w:lvl>
  </w:abstractNum>
  <w:abstractNum w:abstractNumId="34">
    <w:nsid w:val="54354B97"/>
    <w:multiLevelType w:val="singleLevel"/>
    <w:tmpl w:val="E634F640"/>
    <w:lvl w:ilvl="0">
      <w:start w:val="1"/>
      <w:numFmt w:val="decimal"/>
      <w:lvlText w:val="%1."/>
      <w:legacy w:legacy="1" w:legacySpace="0" w:legacyIndent="360"/>
      <w:lvlJc w:val="left"/>
      <w:pPr>
        <w:ind w:left="1080" w:hanging="360"/>
      </w:pPr>
    </w:lvl>
  </w:abstractNum>
  <w:abstractNum w:abstractNumId="35">
    <w:nsid w:val="56666222"/>
    <w:multiLevelType w:val="singleLevel"/>
    <w:tmpl w:val="E634F640"/>
    <w:lvl w:ilvl="0">
      <w:start w:val="1"/>
      <w:numFmt w:val="decimal"/>
      <w:lvlText w:val="%1."/>
      <w:legacy w:legacy="1" w:legacySpace="0" w:legacyIndent="360"/>
      <w:lvlJc w:val="left"/>
      <w:pPr>
        <w:ind w:left="1080" w:hanging="360"/>
      </w:pPr>
    </w:lvl>
  </w:abstractNum>
  <w:abstractNum w:abstractNumId="36">
    <w:nsid w:val="58CC6296"/>
    <w:multiLevelType w:val="singleLevel"/>
    <w:tmpl w:val="E634F640"/>
    <w:lvl w:ilvl="0">
      <w:start w:val="1"/>
      <w:numFmt w:val="decimal"/>
      <w:lvlText w:val="%1."/>
      <w:legacy w:legacy="1" w:legacySpace="0" w:legacyIndent="360"/>
      <w:lvlJc w:val="left"/>
      <w:pPr>
        <w:ind w:left="1080" w:hanging="360"/>
      </w:pPr>
    </w:lvl>
  </w:abstractNum>
  <w:abstractNum w:abstractNumId="37">
    <w:nsid w:val="599E5E91"/>
    <w:multiLevelType w:val="singleLevel"/>
    <w:tmpl w:val="E634F640"/>
    <w:lvl w:ilvl="0">
      <w:start w:val="1"/>
      <w:numFmt w:val="decimal"/>
      <w:lvlText w:val="%1."/>
      <w:legacy w:legacy="1" w:legacySpace="0" w:legacyIndent="360"/>
      <w:lvlJc w:val="left"/>
      <w:pPr>
        <w:ind w:left="1080" w:hanging="360"/>
      </w:pPr>
    </w:lvl>
  </w:abstractNum>
  <w:abstractNum w:abstractNumId="38">
    <w:nsid w:val="5AF22D8A"/>
    <w:multiLevelType w:val="hybridMultilevel"/>
    <w:tmpl w:val="566A8AB0"/>
    <w:lvl w:ilvl="0" w:tplc="3E524B52">
      <w:start w:val="1"/>
      <w:numFmt w:val="bullet"/>
      <w:pStyle w:val="Bullet1"/>
      <w:lvlText w:val=""/>
      <w:lvlJc w:val="left"/>
      <w:pPr>
        <w:tabs>
          <w:tab w:val="num" w:pos="360"/>
        </w:tabs>
        <w:ind w:left="144" w:hanging="144"/>
      </w:pPr>
      <w:rPr>
        <w:rFonts w:ascii="Symbol" w:hAnsi="Symbol" w:hint="default"/>
        <w:color w:val="auto"/>
      </w:rPr>
    </w:lvl>
    <w:lvl w:ilvl="1" w:tplc="221612A4">
      <w:start w:val="1"/>
      <w:numFmt w:val="bullet"/>
      <w:lvlText w:val="o"/>
      <w:lvlJc w:val="left"/>
      <w:pPr>
        <w:tabs>
          <w:tab w:val="num" w:pos="1440"/>
        </w:tabs>
        <w:ind w:left="1440" w:hanging="360"/>
      </w:pPr>
      <w:rPr>
        <w:rFonts w:ascii="Courier New" w:hAnsi="Courier New" w:hint="default"/>
      </w:rPr>
    </w:lvl>
    <w:lvl w:ilvl="2" w:tplc="6A8E5BAA" w:tentative="1">
      <w:start w:val="1"/>
      <w:numFmt w:val="bullet"/>
      <w:lvlText w:val=""/>
      <w:lvlJc w:val="left"/>
      <w:pPr>
        <w:tabs>
          <w:tab w:val="num" w:pos="2160"/>
        </w:tabs>
        <w:ind w:left="2160" w:hanging="360"/>
      </w:pPr>
      <w:rPr>
        <w:rFonts w:ascii="Wingdings" w:hAnsi="Wingdings" w:hint="default"/>
      </w:rPr>
    </w:lvl>
    <w:lvl w:ilvl="3" w:tplc="E1B8F416" w:tentative="1">
      <w:start w:val="1"/>
      <w:numFmt w:val="bullet"/>
      <w:lvlText w:val=""/>
      <w:lvlJc w:val="left"/>
      <w:pPr>
        <w:tabs>
          <w:tab w:val="num" w:pos="2880"/>
        </w:tabs>
        <w:ind w:left="2880" w:hanging="360"/>
      </w:pPr>
      <w:rPr>
        <w:rFonts w:ascii="Symbol" w:hAnsi="Symbol" w:hint="default"/>
      </w:rPr>
    </w:lvl>
    <w:lvl w:ilvl="4" w:tplc="7BF030AE" w:tentative="1">
      <w:start w:val="1"/>
      <w:numFmt w:val="bullet"/>
      <w:lvlText w:val="o"/>
      <w:lvlJc w:val="left"/>
      <w:pPr>
        <w:tabs>
          <w:tab w:val="num" w:pos="3600"/>
        </w:tabs>
        <w:ind w:left="3600" w:hanging="360"/>
      </w:pPr>
      <w:rPr>
        <w:rFonts w:ascii="Courier New" w:hAnsi="Courier New" w:hint="default"/>
      </w:rPr>
    </w:lvl>
    <w:lvl w:ilvl="5" w:tplc="DDFEE2B4" w:tentative="1">
      <w:start w:val="1"/>
      <w:numFmt w:val="bullet"/>
      <w:lvlText w:val=""/>
      <w:lvlJc w:val="left"/>
      <w:pPr>
        <w:tabs>
          <w:tab w:val="num" w:pos="4320"/>
        </w:tabs>
        <w:ind w:left="4320" w:hanging="360"/>
      </w:pPr>
      <w:rPr>
        <w:rFonts w:ascii="Wingdings" w:hAnsi="Wingdings" w:hint="default"/>
      </w:rPr>
    </w:lvl>
    <w:lvl w:ilvl="6" w:tplc="AE64BEE8" w:tentative="1">
      <w:start w:val="1"/>
      <w:numFmt w:val="bullet"/>
      <w:lvlText w:val=""/>
      <w:lvlJc w:val="left"/>
      <w:pPr>
        <w:tabs>
          <w:tab w:val="num" w:pos="5040"/>
        </w:tabs>
        <w:ind w:left="5040" w:hanging="360"/>
      </w:pPr>
      <w:rPr>
        <w:rFonts w:ascii="Symbol" w:hAnsi="Symbol" w:hint="default"/>
      </w:rPr>
    </w:lvl>
    <w:lvl w:ilvl="7" w:tplc="5B8A2E50" w:tentative="1">
      <w:start w:val="1"/>
      <w:numFmt w:val="bullet"/>
      <w:lvlText w:val="o"/>
      <w:lvlJc w:val="left"/>
      <w:pPr>
        <w:tabs>
          <w:tab w:val="num" w:pos="5760"/>
        </w:tabs>
        <w:ind w:left="5760" w:hanging="360"/>
      </w:pPr>
      <w:rPr>
        <w:rFonts w:ascii="Courier New" w:hAnsi="Courier New" w:hint="default"/>
      </w:rPr>
    </w:lvl>
    <w:lvl w:ilvl="8" w:tplc="FBFED266" w:tentative="1">
      <w:start w:val="1"/>
      <w:numFmt w:val="bullet"/>
      <w:lvlText w:val=""/>
      <w:lvlJc w:val="left"/>
      <w:pPr>
        <w:tabs>
          <w:tab w:val="num" w:pos="6480"/>
        </w:tabs>
        <w:ind w:left="6480" w:hanging="360"/>
      </w:pPr>
      <w:rPr>
        <w:rFonts w:ascii="Wingdings" w:hAnsi="Wingdings" w:hint="default"/>
      </w:rPr>
    </w:lvl>
  </w:abstractNum>
  <w:abstractNum w:abstractNumId="39">
    <w:nsid w:val="632835C0"/>
    <w:multiLevelType w:val="singleLevel"/>
    <w:tmpl w:val="E634F640"/>
    <w:lvl w:ilvl="0">
      <w:start w:val="1"/>
      <w:numFmt w:val="decimal"/>
      <w:lvlText w:val="%1."/>
      <w:legacy w:legacy="1" w:legacySpace="0" w:legacyIndent="360"/>
      <w:lvlJc w:val="left"/>
      <w:pPr>
        <w:ind w:left="1080" w:hanging="360"/>
      </w:pPr>
    </w:lvl>
  </w:abstractNum>
  <w:abstractNum w:abstractNumId="40">
    <w:nsid w:val="64670F2E"/>
    <w:multiLevelType w:val="singleLevel"/>
    <w:tmpl w:val="E634F640"/>
    <w:lvl w:ilvl="0">
      <w:start w:val="1"/>
      <w:numFmt w:val="decimal"/>
      <w:lvlText w:val="%1."/>
      <w:legacy w:legacy="1" w:legacySpace="0" w:legacyIndent="360"/>
      <w:lvlJc w:val="left"/>
      <w:pPr>
        <w:ind w:left="1080" w:hanging="360"/>
      </w:pPr>
    </w:lvl>
  </w:abstractNum>
  <w:abstractNum w:abstractNumId="41">
    <w:nsid w:val="6D116C0C"/>
    <w:multiLevelType w:val="singleLevel"/>
    <w:tmpl w:val="E634F640"/>
    <w:lvl w:ilvl="0">
      <w:start w:val="1"/>
      <w:numFmt w:val="decimal"/>
      <w:lvlText w:val="%1."/>
      <w:legacy w:legacy="1" w:legacySpace="0" w:legacyIndent="360"/>
      <w:lvlJc w:val="left"/>
      <w:pPr>
        <w:ind w:left="1080" w:hanging="360"/>
      </w:pPr>
    </w:lvl>
  </w:abstractNum>
  <w:num w:numId="1">
    <w:abstractNumId w:val="9"/>
  </w:num>
  <w:num w:numId="2">
    <w:abstractNumId w:val="38"/>
  </w:num>
  <w:num w:numId="3">
    <w:abstractNumId w:val="8"/>
  </w:num>
  <w:num w:numId="4">
    <w:abstractNumId w:val="6"/>
  </w:num>
  <w:num w:numId="5">
    <w:abstractNumId w:val="5"/>
  </w:num>
  <w:num w:numId="6">
    <w:abstractNumId w:val="4"/>
  </w:num>
  <w:num w:numId="7">
    <w:abstractNumId w:val="3"/>
  </w:num>
  <w:num w:numId="8">
    <w:abstractNumId w:val="7"/>
  </w:num>
  <w:num w:numId="9">
    <w:abstractNumId w:val="2"/>
  </w:num>
  <w:num w:numId="10">
    <w:abstractNumId w:val="1"/>
  </w:num>
  <w:num w:numId="11">
    <w:abstractNumId w:val="0"/>
  </w:num>
  <w:num w:numId="12">
    <w:abstractNumId w:val="28"/>
  </w:num>
  <w:num w:numId="13">
    <w:abstractNumId w:val="15"/>
  </w:num>
  <w:num w:numId="14">
    <w:abstractNumId w:val="39"/>
  </w:num>
  <w:num w:numId="15">
    <w:abstractNumId w:val="9"/>
  </w:num>
  <w:num w:numId="16">
    <w:abstractNumId w:val="9"/>
  </w:num>
  <w:num w:numId="17">
    <w:abstractNumId w:val="11"/>
  </w:num>
  <w:num w:numId="18">
    <w:abstractNumId w:val="17"/>
  </w:num>
  <w:num w:numId="19">
    <w:abstractNumId w:val="29"/>
  </w:num>
  <w:num w:numId="20">
    <w:abstractNumId w:val="10"/>
  </w:num>
  <w:num w:numId="21">
    <w:abstractNumId w:val="12"/>
  </w:num>
  <w:num w:numId="22">
    <w:abstractNumId w:val="26"/>
  </w:num>
  <w:num w:numId="23">
    <w:abstractNumId w:val="23"/>
  </w:num>
  <w:num w:numId="24">
    <w:abstractNumId w:val="20"/>
  </w:num>
  <w:num w:numId="25">
    <w:abstractNumId w:val="16"/>
  </w:num>
  <w:num w:numId="26">
    <w:abstractNumId w:val="32"/>
  </w:num>
  <w:num w:numId="27">
    <w:abstractNumId w:val="33"/>
  </w:num>
  <w:num w:numId="28">
    <w:abstractNumId w:val="37"/>
  </w:num>
  <w:num w:numId="29">
    <w:abstractNumId w:val="25"/>
  </w:num>
  <w:num w:numId="30">
    <w:abstractNumId w:val="18"/>
  </w:num>
  <w:num w:numId="31">
    <w:abstractNumId w:val="31"/>
  </w:num>
  <w:num w:numId="32">
    <w:abstractNumId w:val="27"/>
  </w:num>
  <w:num w:numId="33">
    <w:abstractNumId w:val="41"/>
  </w:num>
  <w:num w:numId="34">
    <w:abstractNumId w:val="14"/>
  </w:num>
  <w:num w:numId="35">
    <w:abstractNumId w:val="36"/>
  </w:num>
  <w:num w:numId="36">
    <w:abstractNumId w:val="22"/>
  </w:num>
  <w:num w:numId="37">
    <w:abstractNumId w:val="40"/>
  </w:num>
  <w:num w:numId="38">
    <w:abstractNumId w:val="19"/>
  </w:num>
  <w:num w:numId="39">
    <w:abstractNumId w:val="24"/>
  </w:num>
  <w:num w:numId="40">
    <w:abstractNumId w:val="34"/>
  </w:num>
  <w:num w:numId="41">
    <w:abstractNumId w:val="13"/>
  </w:num>
  <w:num w:numId="42">
    <w:abstractNumId w:val="30"/>
  </w:num>
  <w:num w:numId="43">
    <w:abstractNumId w:val="21"/>
  </w:num>
  <w:num w:numId="4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embedSystemFonts/>
  <w:hideGrammaticalErrors/>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consecutiveHyphenLimit w:val="1"/>
  <w:hyphenationZone w:val="504"/>
  <w:displayHorizontalDrawingGridEvery w:val="0"/>
  <w:displayVerticalDrawingGridEvery w:val="0"/>
  <w:doNotUseMarginsForDrawingGridOrigin/>
  <w:doNotShadeFormData/>
  <w:noPunctuationKerning/>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4813"/>
    <w:rsid w:val="000031AD"/>
    <w:rsid w:val="0000388C"/>
    <w:rsid w:val="000043AF"/>
    <w:rsid w:val="00007B2C"/>
    <w:rsid w:val="00007BE5"/>
    <w:rsid w:val="0001066C"/>
    <w:rsid w:val="00011912"/>
    <w:rsid w:val="00011E9B"/>
    <w:rsid w:val="00020BDF"/>
    <w:rsid w:val="00021A66"/>
    <w:rsid w:val="00021CE6"/>
    <w:rsid w:val="00022F29"/>
    <w:rsid w:val="0002333B"/>
    <w:rsid w:val="00023869"/>
    <w:rsid w:val="00024A11"/>
    <w:rsid w:val="00024DA8"/>
    <w:rsid w:val="0002531D"/>
    <w:rsid w:val="00026135"/>
    <w:rsid w:val="000265A8"/>
    <w:rsid w:val="0002713E"/>
    <w:rsid w:val="00032643"/>
    <w:rsid w:val="0003277E"/>
    <w:rsid w:val="0003339F"/>
    <w:rsid w:val="00033D69"/>
    <w:rsid w:val="00037865"/>
    <w:rsid w:val="00041302"/>
    <w:rsid w:val="00041A0F"/>
    <w:rsid w:val="00043998"/>
    <w:rsid w:val="000445C3"/>
    <w:rsid w:val="00044AEE"/>
    <w:rsid w:val="00044BD4"/>
    <w:rsid w:val="00047AB4"/>
    <w:rsid w:val="000528C1"/>
    <w:rsid w:val="00054DF4"/>
    <w:rsid w:val="00055AC9"/>
    <w:rsid w:val="00056991"/>
    <w:rsid w:val="00056A8E"/>
    <w:rsid w:val="0005751F"/>
    <w:rsid w:val="000577CC"/>
    <w:rsid w:val="00057D6C"/>
    <w:rsid w:val="0006064B"/>
    <w:rsid w:val="00062477"/>
    <w:rsid w:val="00062D1D"/>
    <w:rsid w:val="0006437F"/>
    <w:rsid w:val="00064D18"/>
    <w:rsid w:val="00064E03"/>
    <w:rsid w:val="00065821"/>
    <w:rsid w:val="00066E69"/>
    <w:rsid w:val="00067B64"/>
    <w:rsid w:val="0007039E"/>
    <w:rsid w:val="00071601"/>
    <w:rsid w:val="00072342"/>
    <w:rsid w:val="00072E3A"/>
    <w:rsid w:val="00073786"/>
    <w:rsid w:val="00074751"/>
    <w:rsid w:val="00074EFC"/>
    <w:rsid w:val="00076137"/>
    <w:rsid w:val="00077C06"/>
    <w:rsid w:val="00077D90"/>
    <w:rsid w:val="00077F8B"/>
    <w:rsid w:val="000806CD"/>
    <w:rsid w:val="00082F71"/>
    <w:rsid w:val="0008675E"/>
    <w:rsid w:val="00086B1F"/>
    <w:rsid w:val="00086EBA"/>
    <w:rsid w:val="000904A2"/>
    <w:rsid w:val="000924DC"/>
    <w:rsid w:val="00093D39"/>
    <w:rsid w:val="00097B17"/>
    <w:rsid w:val="000A212F"/>
    <w:rsid w:val="000A3D27"/>
    <w:rsid w:val="000A44A9"/>
    <w:rsid w:val="000A4946"/>
    <w:rsid w:val="000A4E5D"/>
    <w:rsid w:val="000A569F"/>
    <w:rsid w:val="000A703B"/>
    <w:rsid w:val="000B06C5"/>
    <w:rsid w:val="000B07FD"/>
    <w:rsid w:val="000B0B0E"/>
    <w:rsid w:val="000B12FE"/>
    <w:rsid w:val="000B1AA9"/>
    <w:rsid w:val="000B1CB4"/>
    <w:rsid w:val="000B2D1E"/>
    <w:rsid w:val="000C0AE8"/>
    <w:rsid w:val="000C0F0F"/>
    <w:rsid w:val="000C12DD"/>
    <w:rsid w:val="000C1B5B"/>
    <w:rsid w:val="000C1B71"/>
    <w:rsid w:val="000C2859"/>
    <w:rsid w:val="000C514A"/>
    <w:rsid w:val="000D0184"/>
    <w:rsid w:val="000D0A33"/>
    <w:rsid w:val="000D0DC9"/>
    <w:rsid w:val="000D1330"/>
    <w:rsid w:val="000D1680"/>
    <w:rsid w:val="000D17EA"/>
    <w:rsid w:val="000D18B7"/>
    <w:rsid w:val="000D38FE"/>
    <w:rsid w:val="000D3E20"/>
    <w:rsid w:val="000D43FA"/>
    <w:rsid w:val="000D4B14"/>
    <w:rsid w:val="000D523C"/>
    <w:rsid w:val="000D635C"/>
    <w:rsid w:val="000D722B"/>
    <w:rsid w:val="000E0104"/>
    <w:rsid w:val="000E056E"/>
    <w:rsid w:val="000E0BC9"/>
    <w:rsid w:val="000E0C83"/>
    <w:rsid w:val="000E1EDA"/>
    <w:rsid w:val="000E2A97"/>
    <w:rsid w:val="000E3FF6"/>
    <w:rsid w:val="000F02E8"/>
    <w:rsid w:val="000F25DE"/>
    <w:rsid w:val="000F2EF0"/>
    <w:rsid w:val="000F516C"/>
    <w:rsid w:val="000F7B33"/>
    <w:rsid w:val="001011B0"/>
    <w:rsid w:val="0010239E"/>
    <w:rsid w:val="00104A8B"/>
    <w:rsid w:val="00105166"/>
    <w:rsid w:val="00105594"/>
    <w:rsid w:val="00107422"/>
    <w:rsid w:val="00107566"/>
    <w:rsid w:val="00107A81"/>
    <w:rsid w:val="00110367"/>
    <w:rsid w:val="0011082C"/>
    <w:rsid w:val="00111646"/>
    <w:rsid w:val="0011294A"/>
    <w:rsid w:val="001131BE"/>
    <w:rsid w:val="0011324D"/>
    <w:rsid w:val="00114481"/>
    <w:rsid w:val="00114895"/>
    <w:rsid w:val="00114C3F"/>
    <w:rsid w:val="0012025A"/>
    <w:rsid w:val="00120AAF"/>
    <w:rsid w:val="001239F4"/>
    <w:rsid w:val="00124687"/>
    <w:rsid w:val="0012607B"/>
    <w:rsid w:val="00126955"/>
    <w:rsid w:val="00130877"/>
    <w:rsid w:val="00131D95"/>
    <w:rsid w:val="00132EEC"/>
    <w:rsid w:val="001335BF"/>
    <w:rsid w:val="001367D9"/>
    <w:rsid w:val="0014043B"/>
    <w:rsid w:val="00142104"/>
    <w:rsid w:val="001426BD"/>
    <w:rsid w:val="00142C7D"/>
    <w:rsid w:val="00143298"/>
    <w:rsid w:val="00143A95"/>
    <w:rsid w:val="00144F71"/>
    <w:rsid w:val="00145A7A"/>
    <w:rsid w:val="0014621F"/>
    <w:rsid w:val="00146422"/>
    <w:rsid w:val="0014688D"/>
    <w:rsid w:val="0015037F"/>
    <w:rsid w:val="00151E63"/>
    <w:rsid w:val="001531FA"/>
    <w:rsid w:val="0015398F"/>
    <w:rsid w:val="00155198"/>
    <w:rsid w:val="00156EB2"/>
    <w:rsid w:val="0015707C"/>
    <w:rsid w:val="00160510"/>
    <w:rsid w:val="00160D61"/>
    <w:rsid w:val="00163662"/>
    <w:rsid w:val="00163D0C"/>
    <w:rsid w:val="001646F2"/>
    <w:rsid w:val="00170B5B"/>
    <w:rsid w:val="00171F48"/>
    <w:rsid w:val="00172164"/>
    <w:rsid w:val="0017351E"/>
    <w:rsid w:val="001750B3"/>
    <w:rsid w:val="00175E18"/>
    <w:rsid w:val="00176623"/>
    <w:rsid w:val="00176649"/>
    <w:rsid w:val="001771A0"/>
    <w:rsid w:val="00177784"/>
    <w:rsid w:val="0018014E"/>
    <w:rsid w:val="001820F2"/>
    <w:rsid w:val="001821AB"/>
    <w:rsid w:val="00182C39"/>
    <w:rsid w:val="00182FB2"/>
    <w:rsid w:val="00183ABD"/>
    <w:rsid w:val="0018655F"/>
    <w:rsid w:val="0018680D"/>
    <w:rsid w:val="00187163"/>
    <w:rsid w:val="00190BCE"/>
    <w:rsid w:val="00191353"/>
    <w:rsid w:val="00191415"/>
    <w:rsid w:val="0019144C"/>
    <w:rsid w:val="001915BD"/>
    <w:rsid w:val="00192205"/>
    <w:rsid w:val="00192847"/>
    <w:rsid w:val="0019316A"/>
    <w:rsid w:val="00195C1C"/>
    <w:rsid w:val="00196FF6"/>
    <w:rsid w:val="001977EE"/>
    <w:rsid w:val="001A15DA"/>
    <w:rsid w:val="001A1E6C"/>
    <w:rsid w:val="001A224B"/>
    <w:rsid w:val="001A43CE"/>
    <w:rsid w:val="001A5681"/>
    <w:rsid w:val="001A6498"/>
    <w:rsid w:val="001A7A92"/>
    <w:rsid w:val="001B1B54"/>
    <w:rsid w:val="001B26A9"/>
    <w:rsid w:val="001B5C60"/>
    <w:rsid w:val="001B6132"/>
    <w:rsid w:val="001C0BA3"/>
    <w:rsid w:val="001C12B3"/>
    <w:rsid w:val="001C3593"/>
    <w:rsid w:val="001C4B85"/>
    <w:rsid w:val="001D0DC2"/>
    <w:rsid w:val="001D20ED"/>
    <w:rsid w:val="001D44E4"/>
    <w:rsid w:val="001D6012"/>
    <w:rsid w:val="001E0033"/>
    <w:rsid w:val="001E11F2"/>
    <w:rsid w:val="001E2E7F"/>
    <w:rsid w:val="001E44FA"/>
    <w:rsid w:val="001E4C85"/>
    <w:rsid w:val="001E5285"/>
    <w:rsid w:val="001E66A0"/>
    <w:rsid w:val="001E7D10"/>
    <w:rsid w:val="001F027A"/>
    <w:rsid w:val="001F1D72"/>
    <w:rsid w:val="001F1ED0"/>
    <w:rsid w:val="001F24B1"/>
    <w:rsid w:val="001F29CB"/>
    <w:rsid w:val="001F3D01"/>
    <w:rsid w:val="001F4263"/>
    <w:rsid w:val="001F54E0"/>
    <w:rsid w:val="001F5A11"/>
    <w:rsid w:val="001F5A63"/>
    <w:rsid w:val="001F6255"/>
    <w:rsid w:val="001F6CB5"/>
    <w:rsid w:val="001F7359"/>
    <w:rsid w:val="001F7ADD"/>
    <w:rsid w:val="002012E1"/>
    <w:rsid w:val="00201450"/>
    <w:rsid w:val="002014C7"/>
    <w:rsid w:val="00203457"/>
    <w:rsid w:val="0020376C"/>
    <w:rsid w:val="00207F19"/>
    <w:rsid w:val="00213AED"/>
    <w:rsid w:val="00213DA4"/>
    <w:rsid w:val="002142B5"/>
    <w:rsid w:val="002161B0"/>
    <w:rsid w:val="002176AE"/>
    <w:rsid w:val="002201CA"/>
    <w:rsid w:val="00222743"/>
    <w:rsid w:val="0022346E"/>
    <w:rsid w:val="002235C2"/>
    <w:rsid w:val="00224E73"/>
    <w:rsid w:val="002257D4"/>
    <w:rsid w:val="00226232"/>
    <w:rsid w:val="00230E5C"/>
    <w:rsid w:val="00233249"/>
    <w:rsid w:val="00234725"/>
    <w:rsid w:val="0023504F"/>
    <w:rsid w:val="002364DE"/>
    <w:rsid w:val="00241E3E"/>
    <w:rsid w:val="00243B3F"/>
    <w:rsid w:val="00243D5B"/>
    <w:rsid w:val="00243EFD"/>
    <w:rsid w:val="00246E44"/>
    <w:rsid w:val="00247C49"/>
    <w:rsid w:val="00250030"/>
    <w:rsid w:val="00250CA3"/>
    <w:rsid w:val="002513AD"/>
    <w:rsid w:val="0025383D"/>
    <w:rsid w:val="00253A67"/>
    <w:rsid w:val="00257A2B"/>
    <w:rsid w:val="00257D2C"/>
    <w:rsid w:val="00260272"/>
    <w:rsid w:val="002608F8"/>
    <w:rsid w:val="00261E62"/>
    <w:rsid w:val="00261EED"/>
    <w:rsid w:val="00262ED9"/>
    <w:rsid w:val="00263924"/>
    <w:rsid w:val="00264BE3"/>
    <w:rsid w:val="0026655B"/>
    <w:rsid w:val="00272D6E"/>
    <w:rsid w:val="002731F1"/>
    <w:rsid w:val="00273550"/>
    <w:rsid w:val="00273A73"/>
    <w:rsid w:val="00274510"/>
    <w:rsid w:val="00282B33"/>
    <w:rsid w:val="002851E9"/>
    <w:rsid w:val="00286FB5"/>
    <w:rsid w:val="002914E1"/>
    <w:rsid w:val="00291BFF"/>
    <w:rsid w:val="00291F17"/>
    <w:rsid w:val="00293383"/>
    <w:rsid w:val="00293400"/>
    <w:rsid w:val="00294C70"/>
    <w:rsid w:val="002A0890"/>
    <w:rsid w:val="002A105C"/>
    <w:rsid w:val="002A1F9E"/>
    <w:rsid w:val="002A3381"/>
    <w:rsid w:val="002A3502"/>
    <w:rsid w:val="002A3507"/>
    <w:rsid w:val="002A497B"/>
    <w:rsid w:val="002A6B05"/>
    <w:rsid w:val="002B188C"/>
    <w:rsid w:val="002B3393"/>
    <w:rsid w:val="002B4CED"/>
    <w:rsid w:val="002B4FFC"/>
    <w:rsid w:val="002B6B06"/>
    <w:rsid w:val="002B6F72"/>
    <w:rsid w:val="002B7122"/>
    <w:rsid w:val="002B7C37"/>
    <w:rsid w:val="002C067D"/>
    <w:rsid w:val="002C0E56"/>
    <w:rsid w:val="002C2466"/>
    <w:rsid w:val="002C2830"/>
    <w:rsid w:val="002C2A1D"/>
    <w:rsid w:val="002C3BEB"/>
    <w:rsid w:val="002C6988"/>
    <w:rsid w:val="002C7090"/>
    <w:rsid w:val="002C7C68"/>
    <w:rsid w:val="002D0E86"/>
    <w:rsid w:val="002D15D0"/>
    <w:rsid w:val="002D4B7D"/>
    <w:rsid w:val="002D7B08"/>
    <w:rsid w:val="002E1E62"/>
    <w:rsid w:val="002E3DB9"/>
    <w:rsid w:val="002E5513"/>
    <w:rsid w:val="002E5BE4"/>
    <w:rsid w:val="002E7EF2"/>
    <w:rsid w:val="002F0133"/>
    <w:rsid w:val="002F0A08"/>
    <w:rsid w:val="002F0C22"/>
    <w:rsid w:val="002F12EB"/>
    <w:rsid w:val="002F4E5A"/>
    <w:rsid w:val="002F65EA"/>
    <w:rsid w:val="00300C1C"/>
    <w:rsid w:val="00305C81"/>
    <w:rsid w:val="003061C6"/>
    <w:rsid w:val="003062FE"/>
    <w:rsid w:val="0030692E"/>
    <w:rsid w:val="00307BC5"/>
    <w:rsid w:val="003112DE"/>
    <w:rsid w:val="00311911"/>
    <w:rsid w:val="003128DD"/>
    <w:rsid w:val="00314342"/>
    <w:rsid w:val="00315E17"/>
    <w:rsid w:val="00316C87"/>
    <w:rsid w:val="0031708C"/>
    <w:rsid w:val="003175DB"/>
    <w:rsid w:val="00317AE8"/>
    <w:rsid w:val="003229B9"/>
    <w:rsid w:val="00322CA8"/>
    <w:rsid w:val="00322F9E"/>
    <w:rsid w:val="00323A7A"/>
    <w:rsid w:val="00324EF8"/>
    <w:rsid w:val="003274D3"/>
    <w:rsid w:val="00332636"/>
    <w:rsid w:val="00333576"/>
    <w:rsid w:val="00333E38"/>
    <w:rsid w:val="00337508"/>
    <w:rsid w:val="00340AE5"/>
    <w:rsid w:val="003412B7"/>
    <w:rsid w:val="0034133E"/>
    <w:rsid w:val="0034152D"/>
    <w:rsid w:val="00341D14"/>
    <w:rsid w:val="003420F3"/>
    <w:rsid w:val="0034256D"/>
    <w:rsid w:val="00344E90"/>
    <w:rsid w:val="003457A5"/>
    <w:rsid w:val="00345EFA"/>
    <w:rsid w:val="00347232"/>
    <w:rsid w:val="0034747B"/>
    <w:rsid w:val="00347B66"/>
    <w:rsid w:val="00347F17"/>
    <w:rsid w:val="00350A0F"/>
    <w:rsid w:val="00351AFF"/>
    <w:rsid w:val="003529C9"/>
    <w:rsid w:val="00354985"/>
    <w:rsid w:val="00355809"/>
    <w:rsid w:val="00355DE4"/>
    <w:rsid w:val="0036102C"/>
    <w:rsid w:val="003624E1"/>
    <w:rsid w:val="00367C11"/>
    <w:rsid w:val="003701AF"/>
    <w:rsid w:val="00373976"/>
    <w:rsid w:val="003743C0"/>
    <w:rsid w:val="003746B6"/>
    <w:rsid w:val="00381838"/>
    <w:rsid w:val="0038224A"/>
    <w:rsid w:val="00384754"/>
    <w:rsid w:val="00385CE3"/>
    <w:rsid w:val="00387552"/>
    <w:rsid w:val="00387FE6"/>
    <w:rsid w:val="003926BD"/>
    <w:rsid w:val="00396B97"/>
    <w:rsid w:val="003A0163"/>
    <w:rsid w:val="003A088A"/>
    <w:rsid w:val="003A1095"/>
    <w:rsid w:val="003A1B78"/>
    <w:rsid w:val="003A3232"/>
    <w:rsid w:val="003A3B91"/>
    <w:rsid w:val="003A4045"/>
    <w:rsid w:val="003A4816"/>
    <w:rsid w:val="003A5946"/>
    <w:rsid w:val="003A59AF"/>
    <w:rsid w:val="003A5DFF"/>
    <w:rsid w:val="003B2AFB"/>
    <w:rsid w:val="003B46A4"/>
    <w:rsid w:val="003B5481"/>
    <w:rsid w:val="003B606E"/>
    <w:rsid w:val="003B7069"/>
    <w:rsid w:val="003C0EC8"/>
    <w:rsid w:val="003C1CA0"/>
    <w:rsid w:val="003C56AE"/>
    <w:rsid w:val="003C69F0"/>
    <w:rsid w:val="003C7E0A"/>
    <w:rsid w:val="003C7F21"/>
    <w:rsid w:val="003D1DBC"/>
    <w:rsid w:val="003D20CE"/>
    <w:rsid w:val="003D3B1A"/>
    <w:rsid w:val="003D3B99"/>
    <w:rsid w:val="003D42B8"/>
    <w:rsid w:val="003D4961"/>
    <w:rsid w:val="003D4F9E"/>
    <w:rsid w:val="003D597F"/>
    <w:rsid w:val="003D7BB1"/>
    <w:rsid w:val="003E2740"/>
    <w:rsid w:val="003E573A"/>
    <w:rsid w:val="003E67E6"/>
    <w:rsid w:val="003E7424"/>
    <w:rsid w:val="003E7C9E"/>
    <w:rsid w:val="003F04E1"/>
    <w:rsid w:val="003F1A43"/>
    <w:rsid w:val="003F5C77"/>
    <w:rsid w:val="003F7D61"/>
    <w:rsid w:val="00401804"/>
    <w:rsid w:val="0040206A"/>
    <w:rsid w:val="00402C41"/>
    <w:rsid w:val="004037A3"/>
    <w:rsid w:val="00405AEB"/>
    <w:rsid w:val="00406961"/>
    <w:rsid w:val="004073C1"/>
    <w:rsid w:val="004077B3"/>
    <w:rsid w:val="00407AE8"/>
    <w:rsid w:val="0041091A"/>
    <w:rsid w:val="00411B9C"/>
    <w:rsid w:val="00413B57"/>
    <w:rsid w:val="00417F8A"/>
    <w:rsid w:val="004200E4"/>
    <w:rsid w:val="00421249"/>
    <w:rsid w:val="00423085"/>
    <w:rsid w:val="00423D72"/>
    <w:rsid w:val="004240B7"/>
    <w:rsid w:val="0042555D"/>
    <w:rsid w:val="00430459"/>
    <w:rsid w:val="00433C0A"/>
    <w:rsid w:val="00434DF1"/>
    <w:rsid w:val="00435E71"/>
    <w:rsid w:val="00436383"/>
    <w:rsid w:val="00436E1B"/>
    <w:rsid w:val="00437482"/>
    <w:rsid w:val="004408A5"/>
    <w:rsid w:val="00441AA9"/>
    <w:rsid w:val="00443489"/>
    <w:rsid w:val="00444446"/>
    <w:rsid w:val="00450127"/>
    <w:rsid w:val="00450E7B"/>
    <w:rsid w:val="00451170"/>
    <w:rsid w:val="004532A2"/>
    <w:rsid w:val="00455CFC"/>
    <w:rsid w:val="0045713C"/>
    <w:rsid w:val="00457EF7"/>
    <w:rsid w:val="00460357"/>
    <w:rsid w:val="004641C6"/>
    <w:rsid w:val="00464CB5"/>
    <w:rsid w:val="00464FDA"/>
    <w:rsid w:val="00466173"/>
    <w:rsid w:val="004676F8"/>
    <w:rsid w:val="00470F21"/>
    <w:rsid w:val="0047203A"/>
    <w:rsid w:val="00474BA2"/>
    <w:rsid w:val="004751A9"/>
    <w:rsid w:val="00476738"/>
    <w:rsid w:val="00476C67"/>
    <w:rsid w:val="0048036E"/>
    <w:rsid w:val="0048144A"/>
    <w:rsid w:val="00481664"/>
    <w:rsid w:val="004836A7"/>
    <w:rsid w:val="00483EBE"/>
    <w:rsid w:val="00485B38"/>
    <w:rsid w:val="00486EA6"/>
    <w:rsid w:val="00490AC0"/>
    <w:rsid w:val="0049155D"/>
    <w:rsid w:val="004936FE"/>
    <w:rsid w:val="00493801"/>
    <w:rsid w:val="00495C55"/>
    <w:rsid w:val="00496D6C"/>
    <w:rsid w:val="0049776D"/>
    <w:rsid w:val="004A0740"/>
    <w:rsid w:val="004A2744"/>
    <w:rsid w:val="004A292C"/>
    <w:rsid w:val="004A55CA"/>
    <w:rsid w:val="004A5BE6"/>
    <w:rsid w:val="004A720C"/>
    <w:rsid w:val="004A7C16"/>
    <w:rsid w:val="004B0253"/>
    <w:rsid w:val="004B11CF"/>
    <w:rsid w:val="004B21D4"/>
    <w:rsid w:val="004B3E8F"/>
    <w:rsid w:val="004B4394"/>
    <w:rsid w:val="004B4D00"/>
    <w:rsid w:val="004B5044"/>
    <w:rsid w:val="004B59CD"/>
    <w:rsid w:val="004C0976"/>
    <w:rsid w:val="004C0AC4"/>
    <w:rsid w:val="004C1C20"/>
    <w:rsid w:val="004C4225"/>
    <w:rsid w:val="004C4D72"/>
    <w:rsid w:val="004C5889"/>
    <w:rsid w:val="004C5A5C"/>
    <w:rsid w:val="004C6740"/>
    <w:rsid w:val="004C6F77"/>
    <w:rsid w:val="004D2CB1"/>
    <w:rsid w:val="004D2EB9"/>
    <w:rsid w:val="004D3249"/>
    <w:rsid w:val="004D3680"/>
    <w:rsid w:val="004D38AA"/>
    <w:rsid w:val="004D5442"/>
    <w:rsid w:val="004D59CA"/>
    <w:rsid w:val="004E0524"/>
    <w:rsid w:val="004E174D"/>
    <w:rsid w:val="004E1C97"/>
    <w:rsid w:val="004E260A"/>
    <w:rsid w:val="004E3F7C"/>
    <w:rsid w:val="004E4A2C"/>
    <w:rsid w:val="004E6064"/>
    <w:rsid w:val="004E68D4"/>
    <w:rsid w:val="004E75F4"/>
    <w:rsid w:val="004E76C9"/>
    <w:rsid w:val="004E7761"/>
    <w:rsid w:val="004E7A7B"/>
    <w:rsid w:val="004F08B3"/>
    <w:rsid w:val="004F0B4C"/>
    <w:rsid w:val="004F2271"/>
    <w:rsid w:val="004F60A4"/>
    <w:rsid w:val="004F6C2F"/>
    <w:rsid w:val="004F6C82"/>
    <w:rsid w:val="0050080D"/>
    <w:rsid w:val="00501B18"/>
    <w:rsid w:val="00503B3B"/>
    <w:rsid w:val="0050774F"/>
    <w:rsid w:val="00507F14"/>
    <w:rsid w:val="005104C8"/>
    <w:rsid w:val="0051270B"/>
    <w:rsid w:val="00515518"/>
    <w:rsid w:val="005161C9"/>
    <w:rsid w:val="005164C1"/>
    <w:rsid w:val="00516617"/>
    <w:rsid w:val="00521BA1"/>
    <w:rsid w:val="005220EA"/>
    <w:rsid w:val="00523117"/>
    <w:rsid w:val="00523332"/>
    <w:rsid w:val="005240C0"/>
    <w:rsid w:val="00524500"/>
    <w:rsid w:val="005249E4"/>
    <w:rsid w:val="005257C5"/>
    <w:rsid w:val="00525F35"/>
    <w:rsid w:val="005273E2"/>
    <w:rsid w:val="0052742C"/>
    <w:rsid w:val="00527DCA"/>
    <w:rsid w:val="00527E74"/>
    <w:rsid w:val="005303C4"/>
    <w:rsid w:val="00530A8C"/>
    <w:rsid w:val="00531049"/>
    <w:rsid w:val="00531196"/>
    <w:rsid w:val="0053159F"/>
    <w:rsid w:val="005320D1"/>
    <w:rsid w:val="0053281D"/>
    <w:rsid w:val="00533338"/>
    <w:rsid w:val="00534921"/>
    <w:rsid w:val="0053525B"/>
    <w:rsid w:val="005352FD"/>
    <w:rsid w:val="00535A9E"/>
    <w:rsid w:val="00537397"/>
    <w:rsid w:val="00537894"/>
    <w:rsid w:val="0054061C"/>
    <w:rsid w:val="00543CC5"/>
    <w:rsid w:val="00543FE8"/>
    <w:rsid w:val="00544903"/>
    <w:rsid w:val="00546A43"/>
    <w:rsid w:val="00547701"/>
    <w:rsid w:val="00547E16"/>
    <w:rsid w:val="00550745"/>
    <w:rsid w:val="0055257A"/>
    <w:rsid w:val="005533D3"/>
    <w:rsid w:val="0055517A"/>
    <w:rsid w:val="00555EA7"/>
    <w:rsid w:val="005561BC"/>
    <w:rsid w:val="005569BB"/>
    <w:rsid w:val="0055729F"/>
    <w:rsid w:val="00557E2A"/>
    <w:rsid w:val="00560EE8"/>
    <w:rsid w:val="00565C01"/>
    <w:rsid w:val="005665C5"/>
    <w:rsid w:val="00566895"/>
    <w:rsid w:val="00567718"/>
    <w:rsid w:val="0056790D"/>
    <w:rsid w:val="00570607"/>
    <w:rsid w:val="00571794"/>
    <w:rsid w:val="005737CE"/>
    <w:rsid w:val="00573A69"/>
    <w:rsid w:val="0057424D"/>
    <w:rsid w:val="00575E9C"/>
    <w:rsid w:val="00576C3C"/>
    <w:rsid w:val="00581EB2"/>
    <w:rsid w:val="00582180"/>
    <w:rsid w:val="00582D32"/>
    <w:rsid w:val="0058308E"/>
    <w:rsid w:val="00583386"/>
    <w:rsid w:val="0058378B"/>
    <w:rsid w:val="0058455C"/>
    <w:rsid w:val="005851E2"/>
    <w:rsid w:val="005864F5"/>
    <w:rsid w:val="0058762F"/>
    <w:rsid w:val="00587CB7"/>
    <w:rsid w:val="00590028"/>
    <w:rsid w:val="005908C9"/>
    <w:rsid w:val="005909CA"/>
    <w:rsid w:val="00590D86"/>
    <w:rsid w:val="00591A3F"/>
    <w:rsid w:val="00593AA8"/>
    <w:rsid w:val="00594667"/>
    <w:rsid w:val="00595DD6"/>
    <w:rsid w:val="005A0E34"/>
    <w:rsid w:val="005A18F0"/>
    <w:rsid w:val="005A3DBA"/>
    <w:rsid w:val="005A4ADC"/>
    <w:rsid w:val="005A5295"/>
    <w:rsid w:val="005A5867"/>
    <w:rsid w:val="005A7C34"/>
    <w:rsid w:val="005B0E2A"/>
    <w:rsid w:val="005B3E40"/>
    <w:rsid w:val="005B4E05"/>
    <w:rsid w:val="005C15FD"/>
    <w:rsid w:val="005C198F"/>
    <w:rsid w:val="005C220D"/>
    <w:rsid w:val="005C3F4E"/>
    <w:rsid w:val="005C4DEA"/>
    <w:rsid w:val="005C5482"/>
    <w:rsid w:val="005C54CE"/>
    <w:rsid w:val="005C63A8"/>
    <w:rsid w:val="005C6D9E"/>
    <w:rsid w:val="005C758B"/>
    <w:rsid w:val="005D1525"/>
    <w:rsid w:val="005D1D4C"/>
    <w:rsid w:val="005E0195"/>
    <w:rsid w:val="005E0271"/>
    <w:rsid w:val="005E064E"/>
    <w:rsid w:val="005E1045"/>
    <w:rsid w:val="005E2F73"/>
    <w:rsid w:val="005E3C09"/>
    <w:rsid w:val="005E5A48"/>
    <w:rsid w:val="005E5B6F"/>
    <w:rsid w:val="005E6862"/>
    <w:rsid w:val="005E6A1C"/>
    <w:rsid w:val="005F07ED"/>
    <w:rsid w:val="005F1508"/>
    <w:rsid w:val="005F6414"/>
    <w:rsid w:val="005F6B2F"/>
    <w:rsid w:val="005F7009"/>
    <w:rsid w:val="005F7010"/>
    <w:rsid w:val="00600075"/>
    <w:rsid w:val="00601330"/>
    <w:rsid w:val="00601645"/>
    <w:rsid w:val="006018AC"/>
    <w:rsid w:val="00603CF9"/>
    <w:rsid w:val="006040F9"/>
    <w:rsid w:val="006052F5"/>
    <w:rsid w:val="00606528"/>
    <w:rsid w:val="0060663F"/>
    <w:rsid w:val="0060789E"/>
    <w:rsid w:val="006115A5"/>
    <w:rsid w:val="00611F68"/>
    <w:rsid w:val="0061376A"/>
    <w:rsid w:val="0061386A"/>
    <w:rsid w:val="006138A9"/>
    <w:rsid w:val="00613E2D"/>
    <w:rsid w:val="00614EB6"/>
    <w:rsid w:val="00616BC4"/>
    <w:rsid w:val="00617575"/>
    <w:rsid w:val="00617D4A"/>
    <w:rsid w:val="006208BB"/>
    <w:rsid w:val="00622ACD"/>
    <w:rsid w:val="006251E3"/>
    <w:rsid w:val="00625F5A"/>
    <w:rsid w:val="00626B51"/>
    <w:rsid w:val="00627165"/>
    <w:rsid w:val="00630819"/>
    <w:rsid w:val="0063290C"/>
    <w:rsid w:val="00632EAE"/>
    <w:rsid w:val="006330BB"/>
    <w:rsid w:val="00634E89"/>
    <w:rsid w:val="006356ED"/>
    <w:rsid w:val="00636978"/>
    <w:rsid w:val="00640790"/>
    <w:rsid w:val="00641881"/>
    <w:rsid w:val="00644221"/>
    <w:rsid w:val="00644531"/>
    <w:rsid w:val="00644612"/>
    <w:rsid w:val="00644730"/>
    <w:rsid w:val="00645050"/>
    <w:rsid w:val="006467FC"/>
    <w:rsid w:val="00647721"/>
    <w:rsid w:val="00651E25"/>
    <w:rsid w:val="00654029"/>
    <w:rsid w:val="006543F4"/>
    <w:rsid w:val="0065588B"/>
    <w:rsid w:val="006605D2"/>
    <w:rsid w:val="00660862"/>
    <w:rsid w:val="00660AC3"/>
    <w:rsid w:val="00661FD4"/>
    <w:rsid w:val="006630AE"/>
    <w:rsid w:val="006642F9"/>
    <w:rsid w:val="006656E1"/>
    <w:rsid w:val="0066699E"/>
    <w:rsid w:val="006727C3"/>
    <w:rsid w:val="00673BAF"/>
    <w:rsid w:val="00676421"/>
    <w:rsid w:val="00676E59"/>
    <w:rsid w:val="00676EE2"/>
    <w:rsid w:val="00677A6C"/>
    <w:rsid w:val="0068189B"/>
    <w:rsid w:val="00682BD2"/>
    <w:rsid w:val="006840BC"/>
    <w:rsid w:val="00684813"/>
    <w:rsid w:val="00685CF0"/>
    <w:rsid w:val="00687CED"/>
    <w:rsid w:val="00690CE0"/>
    <w:rsid w:val="00693B29"/>
    <w:rsid w:val="00694687"/>
    <w:rsid w:val="0069582E"/>
    <w:rsid w:val="00695A0E"/>
    <w:rsid w:val="00696DA5"/>
    <w:rsid w:val="006A1E69"/>
    <w:rsid w:val="006A327E"/>
    <w:rsid w:val="006A5598"/>
    <w:rsid w:val="006A57F9"/>
    <w:rsid w:val="006A68B3"/>
    <w:rsid w:val="006A7C66"/>
    <w:rsid w:val="006B2076"/>
    <w:rsid w:val="006B2372"/>
    <w:rsid w:val="006B3D3A"/>
    <w:rsid w:val="006B440F"/>
    <w:rsid w:val="006B749C"/>
    <w:rsid w:val="006B7DBA"/>
    <w:rsid w:val="006C1C76"/>
    <w:rsid w:val="006C1E03"/>
    <w:rsid w:val="006C298C"/>
    <w:rsid w:val="006C3561"/>
    <w:rsid w:val="006C36AC"/>
    <w:rsid w:val="006C4687"/>
    <w:rsid w:val="006C5094"/>
    <w:rsid w:val="006C6169"/>
    <w:rsid w:val="006D1556"/>
    <w:rsid w:val="006D1663"/>
    <w:rsid w:val="006D210D"/>
    <w:rsid w:val="006D22E4"/>
    <w:rsid w:val="006D29A0"/>
    <w:rsid w:val="006D5344"/>
    <w:rsid w:val="006D5C58"/>
    <w:rsid w:val="006D66B9"/>
    <w:rsid w:val="006E2134"/>
    <w:rsid w:val="006E29B8"/>
    <w:rsid w:val="006E397A"/>
    <w:rsid w:val="006E521F"/>
    <w:rsid w:val="006E63B1"/>
    <w:rsid w:val="006F15C9"/>
    <w:rsid w:val="006F18E6"/>
    <w:rsid w:val="006F1F42"/>
    <w:rsid w:val="006F3505"/>
    <w:rsid w:val="006F37D4"/>
    <w:rsid w:val="006F49EC"/>
    <w:rsid w:val="006F5B68"/>
    <w:rsid w:val="006F7E6F"/>
    <w:rsid w:val="0070341E"/>
    <w:rsid w:val="0070362C"/>
    <w:rsid w:val="0070386A"/>
    <w:rsid w:val="00703A19"/>
    <w:rsid w:val="007048F3"/>
    <w:rsid w:val="00704BEE"/>
    <w:rsid w:val="00705EC2"/>
    <w:rsid w:val="007060EB"/>
    <w:rsid w:val="00706DE0"/>
    <w:rsid w:val="00706E60"/>
    <w:rsid w:val="00714CE5"/>
    <w:rsid w:val="00716418"/>
    <w:rsid w:val="0071664B"/>
    <w:rsid w:val="007200E4"/>
    <w:rsid w:val="007217AC"/>
    <w:rsid w:val="00721D23"/>
    <w:rsid w:val="00721DDE"/>
    <w:rsid w:val="00721E5E"/>
    <w:rsid w:val="007223AB"/>
    <w:rsid w:val="00723151"/>
    <w:rsid w:val="00724C07"/>
    <w:rsid w:val="00727059"/>
    <w:rsid w:val="00730D29"/>
    <w:rsid w:val="00731044"/>
    <w:rsid w:val="00731E04"/>
    <w:rsid w:val="00732C5B"/>
    <w:rsid w:val="00733452"/>
    <w:rsid w:val="007334F6"/>
    <w:rsid w:val="00733AF9"/>
    <w:rsid w:val="0073785B"/>
    <w:rsid w:val="007405ED"/>
    <w:rsid w:val="00743307"/>
    <w:rsid w:val="00743720"/>
    <w:rsid w:val="00750AF5"/>
    <w:rsid w:val="00751086"/>
    <w:rsid w:val="00751ADE"/>
    <w:rsid w:val="007524FA"/>
    <w:rsid w:val="007535EA"/>
    <w:rsid w:val="00756A3F"/>
    <w:rsid w:val="007573EC"/>
    <w:rsid w:val="00760D85"/>
    <w:rsid w:val="0076177A"/>
    <w:rsid w:val="00761B2C"/>
    <w:rsid w:val="00761D9C"/>
    <w:rsid w:val="007657AB"/>
    <w:rsid w:val="00767F18"/>
    <w:rsid w:val="007703E1"/>
    <w:rsid w:val="00770EAF"/>
    <w:rsid w:val="00771B00"/>
    <w:rsid w:val="00771C2B"/>
    <w:rsid w:val="00772631"/>
    <w:rsid w:val="007738D1"/>
    <w:rsid w:val="00773D9D"/>
    <w:rsid w:val="007760CA"/>
    <w:rsid w:val="00776CC4"/>
    <w:rsid w:val="00776FD9"/>
    <w:rsid w:val="00777329"/>
    <w:rsid w:val="00777997"/>
    <w:rsid w:val="007819D6"/>
    <w:rsid w:val="007831F7"/>
    <w:rsid w:val="00784322"/>
    <w:rsid w:val="007843BA"/>
    <w:rsid w:val="00785B75"/>
    <w:rsid w:val="007863A3"/>
    <w:rsid w:val="00787B2C"/>
    <w:rsid w:val="0079028E"/>
    <w:rsid w:val="00790967"/>
    <w:rsid w:val="00792263"/>
    <w:rsid w:val="0079361D"/>
    <w:rsid w:val="007947CA"/>
    <w:rsid w:val="00794D48"/>
    <w:rsid w:val="00795393"/>
    <w:rsid w:val="00795996"/>
    <w:rsid w:val="00795F49"/>
    <w:rsid w:val="00796D97"/>
    <w:rsid w:val="0079768C"/>
    <w:rsid w:val="007A156A"/>
    <w:rsid w:val="007A2194"/>
    <w:rsid w:val="007A2513"/>
    <w:rsid w:val="007A4F7B"/>
    <w:rsid w:val="007A5019"/>
    <w:rsid w:val="007A5EEB"/>
    <w:rsid w:val="007A73AD"/>
    <w:rsid w:val="007B08B8"/>
    <w:rsid w:val="007B20CA"/>
    <w:rsid w:val="007B2CA1"/>
    <w:rsid w:val="007B2F85"/>
    <w:rsid w:val="007B34AB"/>
    <w:rsid w:val="007B3FD8"/>
    <w:rsid w:val="007B40CE"/>
    <w:rsid w:val="007B49AD"/>
    <w:rsid w:val="007B4DD3"/>
    <w:rsid w:val="007B6D7D"/>
    <w:rsid w:val="007B721F"/>
    <w:rsid w:val="007B7244"/>
    <w:rsid w:val="007B7833"/>
    <w:rsid w:val="007C115D"/>
    <w:rsid w:val="007C23E9"/>
    <w:rsid w:val="007C26D9"/>
    <w:rsid w:val="007C4B01"/>
    <w:rsid w:val="007C5AC2"/>
    <w:rsid w:val="007D265A"/>
    <w:rsid w:val="007D4288"/>
    <w:rsid w:val="007D4340"/>
    <w:rsid w:val="007D564A"/>
    <w:rsid w:val="007D6738"/>
    <w:rsid w:val="007E0453"/>
    <w:rsid w:val="007E0B20"/>
    <w:rsid w:val="007E1A48"/>
    <w:rsid w:val="007E1F8C"/>
    <w:rsid w:val="007E3AE0"/>
    <w:rsid w:val="007E3BDC"/>
    <w:rsid w:val="007E5BF7"/>
    <w:rsid w:val="007F0DEE"/>
    <w:rsid w:val="007F154D"/>
    <w:rsid w:val="007F3FDB"/>
    <w:rsid w:val="007F5804"/>
    <w:rsid w:val="007F5E57"/>
    <w:rsid w:val="007F65C9"/>
    <w:rsid w:val="00800C14"/>
    <w:rsid w:val="00801719"/>
    <w:rsid w:val="0080197C"/>
    <w:rsid w:val="00803BE6"/>
    <w:rsid w:val="0080629B"/>
    <w:rsid w:val="008064BB"/>
    <w:rsid w:val="00807629"/>
    <w:rsid w:val="00813970"/>
    <w:rsid w:val="00814703"/>
    <w:rsid w:val="0081489A"/>
    <w:rsid w:val="008148D9"/>
    <w:rsid w:val="00815C81"/>
    <w:rsid w:val="008168DF"/>
    <w:rsid w:val="00817653"/>
    <w:rsid w:val="00817EFC"/>
    <w:rsid w:val="00817FA0"/>
    <w:rsid w:val="00820190"/>
    <w:rsid w:val="008211D5"/>
    <w:rsid w:val="00821608"/>
    <w:rsid w:val="0082204D"/>
    <w:rsid w:val="0082243C"/>
    <w:rsid w:val="008226BC"/>
    <w:rsid w:val="00822ACE"/>
    <w:rsid w:val="00823416"/>
    <w:rsid w:val="00823885"/>
    <w:rsid w:val="00824E7B"/>
    <w:rsid w:val="00825009"/>
    <w:rsid w:val="00825CEE"/>
    <w:rsid w:val="0082605A"/>
    <w:rsid w:val="0082656F"/>
    <w:rsid w:val="008266B2"/>
    <w:rsid w:val="00827647"/>
    <w:rsid w:val="008318D9"/>
    <w:rsid w:val="0083232A"/>
    <w:rsid w:val="0083266A"/>
    <w:rsid w:val="00832F2A"/>
    <w:rsid w:val="0083384F"/>
    <w:rsid w:val="00834965"/>
    <w:rsid w:val="00836A1B"/>
    <w:rsid w:val="00836F1D"/>
    <w:rsid w:val="00837959"/>
    <w:rsid w:val="00837A30"/>
    <w:rsid w:val="008414CD"/>
    <w:rsid w:val="00843719"/>
    <w:rsid w:val="00846104"/>
    <w:rsid w:val="00846229"/>
    <w:rsid w:val="00846598"/>
    <w:rsid w:val="008471AD"/>
    <w:rsid w:val="008512E6"/>
    <w:rsid w:val="00852390"/>
    <w:rsid w:val="00854901"/>
    <w:rsid w:val="00855259"/>
    <w:rsid w:val="00855683"/>
    <w:rsid w:val="008561D2"/>
    <w:rsid w:val="008574E4"/>
    <w:rsid w:val="0085767C"/>
    <w:rsid w:val="00857944"/>
    <w:rsid w:val="00857BB9"/>
    <w:rsid w:val="0086140B"/>
    <w:rsid w:val="0086421A"/>
    <w:rsid w:val="00865240"/>
    <w:rsid w:val="00865920"/>
    <w:rsid w:val="00865B4E"/>
    <w:rsid w:val="00867EAF"/>
    <w:rsid w:val="00870F9D"/>
    <w:rsid w:val="008713E3"/>
    <w:rsid w:val="00874E49"/>
    <w:rsid w:val="00876129"/>
    <w:rsid w:val="0088073E"/>
    <w:rsid w:val="008828C0"/>
    <w:rsid w:val="00882BA4"/>
    <w:rsid w:val="00883A67"/>
    <w:rsid w:val="00883B28"/>
    <w:rsid w:val="00884270"/>
    <w:rsid w:val="0088523A"/>
    <w:rsid w:val="00885C81"/>
    <w:rsid w:val="00886A15"/>
    <w:rsid w:val="00891673"/>
    <w:rsid w:val="00891FDC"/>
    <w:rsid w:val="00892817"/>
    <w:rsid w:val="00893371"/>
    <w:rsid w:val="00894452"/>
    <w:rsid w:val="00897045"/>
    <w:rsid w:val="008A12B3"/>
    <w:rsid w:val="008A2669"/>
    <w:rsid w:val="008A38B3"/>
    <w:rsid w:val="008A4C8F"/>
    <w:rsid w:val="008A623C"/>
    <w:rsid w:val="008A75F9"/>
    <w:rsid w:val="008A7F4E"/>
    <w:rsid w:val="008B01AE"/>
    <w:rsid w:val="008B40C3"/>
    <w:rsid w:val="008B4DFF"/>
    <w:rsid w:val="008B5116"/>
    <w:rsid w:val="008C3299"/>
    <w:rsid w:val="008C4D59"/>
    <w:rsid w:val="008C523C"/>
    <w:rsid w:val="008C5490"/>
    <w:rsid w:val="008C763F"/>
    <w:rsid w:val="008D05E8"/>
    <w:rsid w:val="008D08C1"/>
    <w:rsid w:val="008D14DB"/>
    <w:rsid w:val="008D41D8"/>
    <w:rsid w:val="008D4E46"/>
    <w:rsid w:val="008D6736"/>
    <w:rsid w:val="008D6775"/>
    <w:rsid w:val="008D6817"/>
    <w:rsid w:val="008E16A9"/>
    <w:rsid w:val="008E2146"/>
    <w:rsid w:val="008E2DD4"/>
    <w:rsid w:val="008E4B0D"/>
    <w:rsid w:val="008E53AB"/>
    <w:rsid w:val="008E5AFB"/>
    <w:rsid w:val="008E7DE1"/>
    <w:rsid w:val="008F0B2A"/>
    <w:rsid w:val="008F2A9B"/>
    <w:rsid w:val="008F593E"/>
    <w:rsid w:val="008F75F1"/>
    <w:rsid w:val="008F78F7"/>
    <w:rsid w:val="008F7C4C"/>
    <w:rsid w:val="00901365"/>
    <w:rsid w:val="0090250B"/>
    <w:rsid w:val="00903B58"/>
    <w:rsid w:val="00904153"/>
    <w:rsid w:val="00905BFF"/>
    <w:rsid w:val="00906536"/>
    <w:rsid w:val="00910803"/>
    <w:rsid w:val="00911679"/>
    <w:rsid w:val="00911CEB"/>
    <w:rsid w:val="00912CA3"/>
    <w:rsid w:val="00913BD4"/>
    <w:rsid w:val="00913CAD"/>
    <w:rsid w:val="00915327"/>
    <w:rsid w:val="00915E80"/>
    <w:rsid w:val="009163F0"/>
    <w:rsid w:val="00916740"/>
    <w:rsid w:val="0091737B"/>
    <w:rsid w:val="00917930"/>
    <w:rsid w:val="00920C61"/>
    <w:rsid w:val="009229B9"/>
    <w:rsid w:val="00923181"/>
    <w:rsid w:val="009309B1"/>
    <w:rsid w:val="00930FBD"/>
    <w:rsid w:val="00932C8B"/>
    <w:rsid w:val="00932CFA"/>
    <w:rsid w:val="0093415A"/>
    <w:rsid w:val="00935C49"/>
    <w:rsid w:val="00935CCA"/>
    <w:rsid w:val="00935D8A"/>
    <w:rsid w:val="00935EB4"/>
    <w:rsid w:val="009364E2"/>
    <w:rsid w:val="009401EA"/>
    <w:rsid w:val="009403AD"/>
    <w:rsid w:val="00940A6D"/>
    <w:rsid w:val="00940E8F"/>
    <w:rsid w:val="00941C94"/>
    <w:rsid w:val="009426E2"/>
    <w:rsid w:val="00944B31"/>
    <w:rsid w:val="00944EE3"/>
    <w:rsid w:val="00945237"/>
    <w:rsid w:val="00945262"/>
    <w:rsid w:val="0094638C"/>
    <w:rsid w:val="00947E23"/>
    <w:rsid w:val="009502CC"/>
    <w:rsid w:val="009517C2"/>
    <w:rsid w:val="00954BED"/>
    <w:rsid w:val="0095689A"/>
    <w:rsid w:val="00957C10"/>
    <w:rsid w:val="0096061C"/>
    <w:rsid w:val="00960FDF"/>
    <w:rsid w:val="00961010"/>
    <w:rsid w:val="00961C20"/>
    <w:rsid w:val="00962472"/>
    <w:rsid w:val="00963932"/>
    <w:rsid w:val="00963E9C"/>
    <w:rsid w:val="009644A0"/>
    <w:rsid w:val="00965538"/>
    <w:rsid w:val="00966D0B"/>
    <w:rsid w:val="00974B20"/>
    <w:rsid w:val="0097703F"/>
    <w:rsid w:val="009779FC"/>
    <w:rsid w:val="00984C1C"/>
    <w:rsid w:val="00986D92"/>
    <w:rsid w:val="009870CD"/>
    <w:rsid w:val="009877F8"/>
    <w:rsid w:val="009878D5"/>
    <w:rsid w:val="00987BC1"/>
    <w:rsid w:val="00991AB0"/>
    <w:rsid w:val="0099284E"/>
    <w:rsid w:val="00993ED3"/>
    <w:rsid w:val="009A26DE"/>
    <w:rsid w:val="009A2C3C"/>
    <w:rsid w:val="009A331B"/>
    <w:rsid w:val="009A34E1"/>
    <w:rsid w:val="009A3784"/>
    <w:rsid w:val="009A3C39"/>
    <w:rsid w:val="009A4F7A"/>
    <w:rsid w:val="009A6B2E"/>
    <w:rsid w:val="009A7FDE"/>
    <w:rsid w:val="009B1BB3"/>
    <w:rsid w:val="009B2553"/>
    <w:rsid w:val="009B2E55"/>
    <w:rsid w:val="009B3A83"/>
    <w:rsid w:val="009B73B0"/>
    <w:rsid w:val="009B7AC8"/>
    <w:rsid w:val="009C003E"/>
    <w:rsid w:val="009C1A73"/>
    <w:rsid w:val="009C1FC7"/>
    <w:rsid w:val="009C3E72"/>
    <w:rsid w:val="009C4689"/>
    <w:rsid w:val="009C4C0D"/>
    <w:rsid w:val="009C5715"/>
    <w:rsid w:val="009C58AC"/>
    <w:rsid w:val="009C678D"/>
    <w:rsid w:val="009D0114"/>
    <w:rsid w:val="009D10C5"/>
    <w:rsid w:val="009D15BF"/>
    <w:rsid w:val="009D1ABB"/>
    <w:rsid w:val="009D209D"/>
    <w:rsid w:val="009D3518"/>
    <w:rsid w:val="009D4025"/>
    <w:rsid w:val="009D4447"/>
    <w:rsid w:val="009D4A97"/>
    <w:rsid w:val="009D4B79"/>
    <w:rsid w:val="009D5C41"/>
    <w:rsid w:val="009D7147"/>
    <w:rsid w:val="009D7432"/>
    <w:rsid w:val="009D7762"/>
    <w:rsid w:val="009E586A"/>
    <w:rsid w:val="009F0F66"/>
    <w:rsid w:val="009F1EFD"/>
    <w:rsid w:val="009F402F"/>
    <w:rsid w:val="009F4495"/>
    <w:rsid w:val="009F4858"/>
    <w:rsid w:val="009F485F"/>
    <w:rsid w:val="009F4DD7"/>
    <w:rsid w:val="00A01170"/>
    <w:rsid w:val="00A018DC"/>
    <w:rsid w:val="00A03445"/>
    <w:rsid w:val="00A04857"/>
    <w:rsid w:val="00A059D1"/>
    <w:rsid w:val="00A062FC"/>
    <w:rsid w:val="00A06469"/>
    <w:rsid w:val="00A07395"/>
    <w:rsid w:val="00A07970"/>
    <w:rsid w:val="00A100F9"/>
    <w:rsid w:val="00A1134B"/>
    <w:rsid w:val="00A14BAF"/>
    <w:rsid w:val="00A15EC1"/>
    <w:rsid w:val="00A20371"/>
    <w:rsid w:val="00A20BA2"/>
    <w:rsid w:val="00A22637"/>
    <w:rsid w:val="00A22A64"/>
    <w:rsid w:val="00A239DF"/>
    <w:rsid w:val="00A24DD8"/>
    <w:rsid w:val="00A25981"/>
    <w:rsid w:val="00A260A2"/>
    <w:rsid w:val="00A26AE3"/>
    <w:rsid w:val="00A26CB8"/>
    <w:rsid w:val="00A26F88"/>
    <w:rsid w:val="00A27738"/>
    <w:rsid w:val="00A301E5"/>
    <w:rsid w:val="00A32D13"/>
    <w:rsid w:val="00A34179"/>
    <w:rsid w:val="00A3567F"/>
    <w:rsid w:val="00A35E0C"/>
    <w:rsid w:val="00A366A9"/>
    <w:rsid w:val="00A371D1"/>
    <w:rsid w:val="00A37C54"/>
    <w:rsid w:val="00A40013"/>
    <w:rsid w:val="00A4286F"/>
    <w:rsid w:val="00A4294C"/>
    <w:rsid w:val="00A43348"/>
    <w:rsid w:val="00A43410"/>
    <w:rsid w:val="00A439C7"/>
    <w:rsid w:val="00A460E1"/>
    <w:rsid w:val="00A471B6"/>
    <w:rsid w:val="00A47803"/>
    <w:rsid w:val="00A50713"/>
    <w:rsid w:val="00A50D6C"/>
    <w:rsid w:val="00A52723"/>
    <w:rsid w:val="00A5331C"/>
    <w:rsid w:val="00A53DFD"/>
    <w:rsid w:val="00A5401B"/>
    <w:rsid w:val="00A5410D"/>
    <w:rsid w:val="00A5587E"/>
    <w:rsid w:val="00A575F7"/>
    <w:rsid w:val="00A60AF6"/>
    <w:rsid w:val="00A60DE0"/>
    <w:rsid w:val="00A61DEC"/>
    <w:rsid w:val="00A628F9"/>
    <w:rsid w:val="00A62B68"/>
    <w:rsid w:val="00A64695"/>
    <w:rsid w:val="00A65080"/>
    <w:rsid w:val="00A658EE"/>
    <w:rsid w:val="00A704CF"/>
    <w:rsid w:val="00A70F23"/>
    <w:rsid w:val="00A7176A"/>
    <w:rsid w:val="00A71DD1"/>
    <w:rsid w:val="00A7208D"/>
    <w:rsid w:val="00A72A89"/>
    <w:rsid w:val="00A737B0"/>
    <w:rsid w:val="00A75C23"/>
    <w:rsid w:val="00A80E39"/>
    <w:rsid w:val="00A83E38"/>
    <w:rsid w:val="00A841F9"/>
    <w:rsid w:val="00A851BA"/>
    <w:rsid w:val="00A85D6B"/>
    <w:rsid w:val="00A85F73"/>
    <w:rsid w:val="00A912FD"/>
    <w:rsid w:val="00A91D6D"/>
    <w:rsid w:val="00A9319F"/>
    <w:rsid w:val="00A9381A"/>
    <w:rsid w:val="00A95104"/>
    <w:rsid w:val="00A9765A"/>
    <w:rsid w:val="00A976BE"/>
    <w:rsid w:val="00AA0AF9"/>
    <w:rsid w:val="00AA291A"/>
    <w:rsid w:val="00AA2A8C"/>
    <w:rsid w:val="00AB1809"/>
    <w:rsid w:val="00AB3E6D"/>
    <w:rsid w:val="00AB5BB7"/>
    <w:rsid w:val="00AB689C"/>
    <w:rsid w:val="00AC0054"/>
    <w:rsid w:val="00AC5495"/>
    <w:rsid w:val="00AC6246"/>
    <w:rsid w:val="00AC781C"/>
    <w:rsid w:val="00AD0BB0"/>
    <w:rsid w:val="00AD1090"/>
    <w:rsid w:val="00AD20AA"/>
    <w:rsid w:val="00AD2106"/>
    <w:rsid w:val="00AD434F"/>
    <w:rsid w:val="00AD5254"/>
    <w:rsid w:val="00AD5843"/>
    <w:rsid w:val="00AD5F94"/>
    <w:rsid w:val="00AD65C0"/>
    <w:rsid w:val="00AD74CD"/>
    <w:rsid w:val="00AD75AA"/>
    <w:rsid w:val="00AD7EB3"/>
    <w:rsid w:val="00AE06B3"/>
    <w:rsid w:val="00AE1BA5"/>
    <w:rsid w:val="00AE3067"/>
    <w:rsid w:val="00AE375E"/>
    <w:rsid w:val="00AE40C9"/>
    <w:rsid w:val="00AE4B69"/>
    <w:rsid w:val="00AE5DC9"/>
    <w:rsid w:val="00AE604B"/>
    <w:rsid w:val="00AE6B3D"/>
    <w:rsid w:val="00AE7ED4"/>
    <w:rsid w:val="00AF1C61"/>
    <w:rsid w:val="00AF1D82"/>
    <w:rsid w:val="00AF3587"/>
    <w:rsid w:val="00AF4D4E"/>
    <w:rsid w:val="00AF54BA"/>
    <w:rsid w:val="00AF5BE9"/>
    <w:rsid w:val="00AF5CBF"/>
    <w:rsid w:val="00AF6AD2"/>
    <w:rsid w:val="00AF72E3"/>
    <w:rsid w:val="00B00021"/>
    <w:rsid w:val="00B02689"/>
    <w:rsid w:val="00B06C90"/>
    <w:rsid w:val="00B13AB8"/>
    <w:rsid w:val="00B1401B"/>
    <w:rsid w:val="00B14401"/>
    <w:rsid w:val="00B14D77"/>
    <w:rsid w:val="00B15F6E"/>
    <w:rsid w:val="00B16271"/>
    <w:rsid w:val="00B2001C"/>
    <w:rsid w:val="00B21143"/>
    <w:rsid w:val="00B2136E"/>
    <w:rsid w:val="00B214EE"/>
    <w:rsid w:val="00B21A71"/>
    <w:rsid w:val="00B226FC"/>
    <w:rsid w:val="00B22D56"/>
    <w:rsid w:val="00B23DD3"/>
    <w:rsid w:val="00B2436E"/>
    <w:rsid w:val="00B243CB"/>
    <w:rsid w:val="00B25202"/>
    <w:rsid w:val="00B25B0F"/>
    <w:rsid w:val="00B26973"/>
    <w:rsid w:val="00B27660"/>
    <w:rsid w:val="00B27719"/>
    <w:rsid w:val="00B31D8F"/>
    <w:rsid w:val="00B3285A"/>
    <w:rsid w:val="00B32CE4"/>
    <w:rsid w:val="00B32F8E"/>
    <w:rsid w:val="00B332F1"/>
    <w:rsid w:val="00B35A59"/>
    <w:rsid w:val="00B360AC"/>
    <w:rsid w:val="00B36C08"/>
    <w:rsid w:val="00B36C4E"/>
    <w:rsid w:val="00B36EE8"/>
    <w:rsid w:val="00B37698"/>
    <w:rsid w:val="00B3781C"/>
    <w:rsid w:val="00B37C62"/>
    <w:rsid w:val="00B403D0"/>
    <w:rsid w:val="00B411E0"/>
    <w:rsid w:val="00B43351"/>
    <w:rsid w:val="00B43588"/>
    <w:rsid w:val="00B446C5"/>
    <w:rsid w:val="00B45BC0"/>
    <w:rsid w:val="00B45CE7"/>
    <w:rsid w:val="00B4635B"/>
    <w:rsid w:val="00B46E12"/>
    <w:rsid w:val="00B4725D"/>
    <w:rsid w:val="00B5522F"/>
    <w:rsid w:val="00B5590F"/>
    <w:rsid w:val="00B5632E"/>
    <w:rsid w:val="00B61782"/>
    <w:rsid w:val="00B63CE9"/>
    <w:rsid w:val="00B643C8"/>
    <w:rsid w:val="00B6534E"/>
    <w:rsid w:val="00B656B7"/>
    <w:rsid w:val="00B669BE"/>
    <w:rsid w:val="00B66BC1"/>
    <w:rsid w:val="00B67C50"/>
    <w:rsid w:val="00B7064C"/>
    <w:rsid w:val="00B706D1"/>
    <w:rsid w:val="00B70E2E"/>
    <w:rsid w:val="00B716CA"/>
    <w:rsid w:val="00B71D03"/>
    <w:rsid w:val="00B72507"/>
    <w:rsid w:val="00B725EA"/>
    <w:rsid w:val="00B73122"/>
    <w:rsid w:val="00B73F1C"/>
    <w:rsid w:val="00B74A25"/>
    <w:rsid w:val="00B74A61"/>
    <w:rsid w:val="00B74BB0"/>
    <w:rsid w:val="00B74E5C"/>
    <w:rsid w:val="00B77F64"/>
    <w:rsid w:val="00B818E5"/>
    <w:rsid w:val="00B81D12"/>
    <w:rsid w:val="00B839E3"/>
    <w:rsid w:val="00B84731"/>
    <w:rsid w:val="00B85377"/>
    <w:rsid w:val="00B863BF"/>
    <w:rsid w:val="00B8643F"/>
    <w:rsid w:val="00B879FB"/>
    <w:rsid w:val="00B9271B"/>
    <w:rsid w:val="00B93507"/>
    <w:rsid w:val="00B939AA"/>
    <w:rsid w:val="00B95217"/>
    <w:rsid w:val="00B95DFD"/>
    <w:rsid w:val="00B96E5B"/>
    <w:rsid w:val="00B972CE"/>
    <w:rsid w:val="00BA0A78"/>
    <w:rsid w:val="00BA0E5F"/>
    <w:rsid w:val="00BA1CC1"/>
    <w:rsid w:val="00BA1FB1"/>
    <w:rsid w:val="00BA2457"/>
    <w:rsid w:val="00BA2DB9"/>
    <w:rsid w:val="00BA30BC"/>
    <w:rsid w:val="00BA3680"/>
    <w:rsid w:val="00BA3900"/>
    <w:rsid w:val="00BA3C94"/>
    <w:rsid w:val="00BA4086"/>
    <w:rsid w:val="00BA4586"/>
    <w:rsid w:val="00BA4CA8"/>
    <w:rsid w:val="00BA69C4"/>
    <w:rsid w:val="00BB067C"/>
    <w:rsid w:val="00BB0825"/>
    <w:rsid w:val="00BB17A7"/>
    <w:rsid w:val="00BB2146"/>
    <w:rsid w:val="00BB29A4"/>
    <w:rsid w:val="00BB2AA2"/>
    <w:rsid w:val="00BB2B58"/>
    <w:rsid w:val="00BB51D3"/>
    <w:rsid w:val="00BB5D89"/>
    <w:rsid w:val="00BB64B5"/>
    <w:rsid w:val="00BB7E8E"/>
    <w:rsid w:val="00BC0FA8"/>
    <w:rsid w:val="00BC2223"/>
    <w:rsid w:val="00BC2B1B"/>
    <w:rsid w:val="00BC2CB6"/>
    <w:rsid w:val="00BC2CF9"/>
    <w:rsid w:val="00BC47EF"/>
    <w:rsid w:val="00BC5007"/>
    <w:rsid w:val="00BC600C"/>
    <w:rsid w:val="00BD0BFA"/>
    <w:rsid w:val="00BD1190"/>
    <w:rsid w:val="00BD1801"/>
    <w:rsid w:val="00BD2ADD"/>
    <w:rsid w:val="00BD410F"/>
    <w:rsid w:val="00BD43FF"/>
    <w:rsid w:val="00BD48FB"/>
    <w:rsid w:val="00BD4EA6"/>
    <w:rsid w:val="00BD55FE"/>
    <w:rsid w:val="00BD574C"/>
    <w:rsid w:val="00BD5A0C"/>
    <w:rsid w:val="00BD7379"/>
    <w:rsid w:val="00BD7C01"/>
    <w:rsid w:val="00BD7FD8"/>
    <w:rsid w:val="00BE0854"/>
    <w:rsid w:val="00BE10B4"/>
    <w:rsid w:val="00BE1D91"/>
    <w:rsid w:val="00BE1F11"/>
    <w:rsid w:val="00BE278E"/>
    <w:rsid w:val="00BE3BFB"/>
    <w:rsid w:val="00BE4061"/>
    <w:rsid w:val="00BE76DF"/>
    <w:rsid w:val="00BF0CC6"/>
    <w:rsid w:val="00BF1841"/>
    <w:rsid w:val="00BF2B64"/>
    <w:rsid w:val="00BF39B4"/>
    <w:rsid w:val="00BF47B7"/>
    <w:rsid w:val="00BF4E18"/>
    <w:rsid w:val="00BF6C78"/>
    <w:rsid w:val="00BF7568"/>
    <w:rsid w:val="00C00E35"/>
    <w:rsid w:val="00C04816"/>
    <w:rsid w:val="00C04940"/>
    <w:rsid w:val="00C05750"/>
    <w:rsid w:val="00C05B7F"/>
    <w:rsid w:val="00C07C76"/>
    <w:rsid w:val="00C1135D"/>
    <w:rsid w:val="00C1147A"/>
    <w:rsid w:val="00C11C51"/>
    <w:rsid w:val="00C136F6"/>
    <w:rsid w:val="00C14CFE"/>
    <w:rsid w:val="00C16A56"/>
    <w:rsid w:val="00C17951"/>
    <w:rsid w:val="00C20A85"/>
    <w:rsid w:val="00C2230E"/>
    <w:rsid w:val="00C2270E"/>
    <w:rsid w:val="00C22972"/>
    <w:rsid w:val="00C25AD3"/>
    <w:rsid w:val="00C262E1"/>
    <w:rsid w:val="00C26971"/>
    <w:rsid w:val="00C3167F"/>
    <w:rsid w:val="00C35A81"/>
    <w:rsid w:val="00C3616D"/>
    <w:rsid w:val="00C362F5"/>
    <w:rsid w:val="00C3709F"/>
    <w:rsid w:val="00C414A4"/>
    <w:rsid w:val="00C42A1B"/>
    <w:rsid w:val="00C42ED8"/>
    <w:rsid w:val="00C435AE"/>
    <w:rsid w:val="00C44927"/>
    <w:rsid w:val="00C458B6"/>
    <w:rsid w:val="00C45E1D"/>
    <w:rsid w:val="00C50320"/>
    <w:rsid w:val="00C50BE7"/>
    <w:rsid w:val="00C51731"/>
    <w:rsid w:val="00C55F0F"/>
    <w:rsid w:val="00C571E6"/>
    <w:rsid w:val="00C571FF"/>
    <w:rsid w:val="00C57CD7"/>
    <w:rsid w:val="00C57F01"/>
    <w:rsid w:val="00C60320"/>
    <w:rsid w:val="00C6032B"/>
    <w:rsid w:val="00C613AD"/>
    <w:rsid w:val="00C616CE"/>
    <w:rsid w:val="00C61E9A"/>
    <w:rsid w:val="00C6202E"/>
    <w:rsid w:val="00C65D42"/>
    <w:rsid w:val="00C66328"/>
    <w:rsid w:val="00C66419"/>
    <w:rsid w:val="00C67114"/>
    <w:rsid w:val="00C67A4D"/>
    <w:rsid w:val="00C706D6"/>
    <w:rsid w:val="00C71C54"/>
    <w:rsid w:val="00C72A1E"/>
    <w:rsid w:val="00C730A6"/>
    <w:rsid w:val="00C73545"/>
    <w:rsid w:val="00C76077"/>
    <w:rsid w:val="00C777B3"/>
    <w:rsid w:val="00C77BD4"/>
    <w:rsid w:val="00C80D76"/>
    <w:rsid w:val="00C86814"/>
    <w:rsid w:val="00C87608"/>
    <w:rsid w:val="00C90943"/>
    <w:rsid w:val="00C91405"/>
    <w:rsid w:val="00C931CE"/>
    <w:rsid w:val="00C93653"/>
    <w:rsid w:val="00C9377D"/>
    <w:rsid w:val="00C93BFA"/>
    <w:rsid w:val="00C9402C"/>
    <w:rsid w:val="00C95F77"/>
    <w:rsid w:val="00C979C8"/>
    <w:rsid w:val="00CA0B43"/>
    <w:rsid w:val="00CA0BA5"/>
    <w:rsid w:val="00CA233C"/>
    <w:rsid w:val="00CA30B8"/>
    <w:rsid w:val="00CA31A2"/>
    <w:rsid w:val="00CA3D4C"/>
    <w:rsid w:val="00CA6226"/>
    <w:rsid w:val="00CA625F"/>
    <w:rsid w:val="00CA64F1"/>
    <w:rsid w:val="00CB0013"/>
    <w:rsid w:val="00CB0C21"/>
    <w:rsid w:val="00CB3762"/>
    <w:rsid w:val="00CB3F81"/>
    <w:rsid w:val="00CB71C6"/>
    <w:rsid w:val="00CB766D"/>
    <w:rsid w:val="00CB7E96"/>
    <w:rsid w:val="00CC0868"/>
    <w:rsid w:val="00CC17B7"/>
    <w:rsid w:val="00CC1ADC"/>
    <w:rsid w:val="00CC2768"/>
    <w:rsid w:val="00CC331A"/>
    <w:rsid w:val="00CC3F68"/>
    <w:rsid w:val="00CC53CD"/>
    <w:rsid w:val="00CC6720"/>
    <w:rsid w:val="00CC7552"/>
    <w:rsid w:val="00CC7653"/>
    <w:rsid w:val="00CC769F"/>
    <w:rsid w:val="00CD033F"/>
    <w:rsid w:val="00CD0C79"/>
    <w:rsid w:val="00CD277A"/>
    <w:rsid w:val="00CD27A7"/>
    <w:rsid w:val="00CD2C40"/>
    <w:rsid w:val="00CD3BA6"/>
    <w:rsid w:val="00CD6FE9"/>
    <w:rsid w:val="00CD721B"/>
    <w:rsid w:val="00CD7A32"/>
    <w:rsid w:val="00CD7AA6"/>
    <w:rsid w:val="00CE0357"/>
    <w:rsid w:val="00CE15D5"/>
    <w:rsid w:val="00CE2498"/>
    <w:rsid w:val="00CE2C0C"/>
    <w:rsid w:val="00CE350C"/>
    <w:rsid w:val="00CE4D09"/>
    <w:rsid w:val="00CE4D93"/>
    <w:rsid w:val="00CE54D6"/>
    <w:rsid w:val="00CE5C9C"/>
    <w:rsid w:val="00CE60E0"/>
    <w:rsid w:val="00CE69ED"/>
    <w:rsid w:val="00CE7BBD"/>
    <w:rsid w:val="00CE7C44"/>
    <w:rsid w:val="00CF3BAC"/>
    <w:rsid w:val="00CF3DB3"/>
    <w:rsid w:val="00CF522C"/>
    <w:rsid w:val="00CF6812"/>
    <w:rsid w:val="00CF72C9"/>
    <w:rsid w:val="00D00A3F"/>
    <w:rsid w:val="00D01A0C"/>
    <w:rsid w:val="00D034F8"/>
    <w:rsid w:val="00D05263"/>
    <w:rsid w:val="00D069BF"/>
    <w:rsid w:val="00D06ABA"/>
    <w:rsid w:val="00D07000"/>
    <w:rsid w:val="00D07050"/>
    <w:rsid w:val="00D0711A"/>
    <w:rsid w:val="00D07161"/>
    <w:rsid w:val="00D10A11"/>
    <w:rsid w:val="00D11366"/>
    <w:rsid w:val="00D11C4E"/>
    <w:rsid w:val="00D13F5A"/>
    <w:rsid w:val="00D14925"/>
    <w:rsid w:val="00D15620"/>
    <w:rsid w:val="00D15B87"/>
    <w:rsid w:val="00D165AE"/>
    <w:rsid w:val="00D16F05"/>
    <w:rsid w:val="00D171E4"/>
    <w:rsid w:val="00D17642"/>
    <w:rsid w:val="00D210E2"/>
    <w:rsid w:val="00D2116C"/>
    <w:rsid w:val="00D223A0"/>
    <w:rsid w:val="00D22925"/>
    <w:rsid w:val="00D23713"/>
    <w:rsid w:val="00D24EC4"/>
    <w:rsid w:val="00D26064"/>
    <w:rsid w:val="00D26262"/>
    <w:rsid w:val="00D26F62"/>
    <w:rsid w:val="00D274E3"/>
    <w:rsid w:val="00D31A95"/>
    <w:rsid w:val="00D32EF0"/>
    <w:rsid w:val="00D33417"/>
    <w:rsid w:val="00D342BD"/>
    <w:rsid w:val="00D34AF9"/>
    <w:rsid w:val="00D35056"/>
    <w:rsid w:val="00D352BB"/>
    <w:rsid w:val="00D35577"/>
    <w:rsid w:val="00D35786"/>
    <w:rsid w:val="00D371A2"/>
    <w:rsid w:val="00D37260"/>
    <w:rsid w:val="00D374E5"/>
    <w:rsid w:val="00D40B23"/>
    <w:rsid w:val="00D40CAB"/>
    <w:rsid w:val="00D42078"/>
    <w:rsid w:val="00D429A7"/>
    <w:rsid w:val="00D42C5A"/>
    <w:rsid w:val="00D43CF5"/>
    <w:rsid w:val="00D45AEC"/>
    <w:rsid w:val="00D50179"/>
    <w:rsid w:val="00D5034C"/>
    <w:rsid w:val="00D50996"/>
    <w:rsid w:val="00D52120"/>
    <w:rsid w:val="00D53081"/>
    <w:rsid w:val="00D55509"/>
    <w:rsid w:val="00D55637"/>
    <w:rsid w:val="00D6218D"/>
    <w:rsid w:val="00D62416"/>
    <w:rsid w:val="00D63AE6"/>
    <w:rsid w:val="00D66FA8"/>
    <w:rsid w:val="00D67E04"/>
    <w:rsid w:val="00D71454"/>
    <w:rsid w:val="00D73164"/>
    <w:rsid w:val="00D73445"/>
    <w:rsid w:val="00D7344E"/>
    <w:rsid w:val="00D750B8"/>
    <w:rsid w:val="00D768CB"/>
    <w:rsid w:val="00D77E30"/>
    <w:rsid w:val="00D81575"/>
    <w:rsid w:val="00D82383"/>
    <w:rsid w:val="00D82754"/>
    <w:rsid w:val="00D830AF"/>
    <w:rsid w:val="00D831F7"/>
    <w:rsid w:val="00D84778"/>
    <w:rsid w:val="00D85BB5"/>
    <w:rsid w:val="00D85CA5"/>
    <w:rsid w:val="00D91474"/>
    <w:rsid w:val="00D91B01"/>
    <w:rsid w:val="00D91EA1"/>
    <w:rsid w:val="00D929DD"/>
    <w:rsid w:val="00D938ED"/>
    <w:rsid w:val="00D939E1"/>
    <w:rsid w:val="00D94DDE"/>
    <w:rsid w:val="00D95768"/>
    <w:rsid w:val="00D96C02"/>
    <w:rsid w:val="00D96CB3"/>
    <w:rsid w:val="00D973AF"/>
    <w:rsid w:val="00D97498"/>
    <w:rsid w:val="00DA04AC"/>
    <w:rsid w:val="00DA31C7"/>
    <w:rsid w:val="00DA3786"/>
    <w:rsid w:val="00DA3B55"/>
    <w:rsid w:val="00DA3E85"/>
    <w:rsid w:val="00DA5E70"/>
    <w:rsid w:val="00DA6CB9"/>
    <w:rsid w:val="00DB3584"/>
    <w:rsid w:val="00DB4D2F"/>
    <w:rsid w:val="00DB5387"/>
    <w:rsid w:val="00DB5C30"/>
    <w:rsid w:val="00DB68D7"/>
    <w:rsid w:val="00DB6F1D"/>
    <w:rsid w:val="00DB7BD9"/>
    <w:rsid w:val="00DC030D"/>
    <w:rsid w:val="00DC1064"/>
    <w:rsid w:val="00DC123F"/>
    <w:rsid w:val="00DC152A"/>
    <w:rsid w:val="00DC19F4"/>
    <w:rsid w:val="00DC1DAE"/>
    <w:rsid w:val="00DC4FE4"/>
    <w:rsid w:val="00DC52F4"/>
    <w:rsid w:val="00DC61DA"/>
    <w:rsid w:val="00DC6353"/>
    <w:rsid w:val="00DD01E8"/>
    <w:rsid w:val="00DD11CC"/>
    <w:rsid w:val="00DD1705"/>
    <w:rsid w:val="00DD1C5F"/>
    <w:rsid w:val="00DD2372"/>
    <w:rsid w:val="00DD5199"/>
    <w:rsid w:val="00DD74DA"/>
    <w:rsid w:val="00DE1DED"/>
    <w:rsid w:val="00DE2356"/>
    <w:rsid w:val="00DE371C"/>
    <w:rsid w:val="00DE6B97"/>
    <w:rsid w:val="00DE6CD3"/>
    <w:rsid w:val="00DE71A5"/>
    <w:rsid w:val="00DE7A21"/>
    <w:rsid w:val="00DF0379"/>
    <w:rsid w:val="00DF1973"/>
    <w:rsid w:val="00DF1A8D"/>
    <w:rsid w:val="00DF23E6"/>
    <w:rsid w:val="00DF2DC8"/>
    <w:rsid w:val="00DF39AE"/>
    <w:rsid w:val="00DF47DB"/>
    <w:rsid w:val="00DF4CBD"/>
    <w:rsid w:val="00DF60E9"/>
    <w:rsid w:val="00DF622C"/>
    <w:rsid w:val="00DF6867"/>
    <w:rsid w:val="00E00DD2"/>
    <w:rsid w:val="00E00E0D"/>
    <w:rsid w:val="00E031F0"/>
    <w:rsid w:val="00E049DA"/>
    <w:rsid w:val="00E061A6"/>
    <w:rsid w:val="00E06995"/>
    <w:rsid w:val="00E10E89"/>
    <w:rsid w:val="00E11A41"/>
    <w:rsid w:val="00E11D9F"/>
    <w:rsid w:val="00E13462"/>
    <w:rsid w:val="00E14184"/>
    <w:rsid w:val="00E1641B"/>
    <w:rsid w:val="00E168AD"/>
    <w:rsid w:val="00E20C19"/>
    <w:rsid w:val="00E21B7F"/>
    <w:rsid w:val="00E221AB"/>
    <w:rsid w:val="00E2410F"/>
    <w:rsid w:val="00E2423D"/>
    <w:rsid w:val="00E24B41"/>
    <w:rsid w:val="00E2638E"/>
    <w:rsid w:val="00E26553"/>
    <w:rsid w:val="00E27698"/>
    <w:rsid w:val="00E31B9B"/>
    <w:rsid w:val="00E3338E"/>
    <w:rsid w:val="00E33983"/>
    <w:rsid w:val="00E33AF6"/>
    <w:rsid w:val="00E34973"/>
    <w:rsid w:val="00E34C8A"/>
    <w:rsid w:val="00E36A2C"/>
    <w:rsid w:val="00E37234"/>
    <w:rsid w:val="00E37D69"/>
    <w:rsid w:val="00E40836"/>
    <w:rsid w:val="00E412C4"/>
    <w:rsid w:val="00E4190A"/>
    <w:rsid w:val="00E41E9E"/>
    <w:rsid w:val="00E425D2"/>
    <w:rsid w:val="00E44FB4"/>
    <w:rsid w:val="00E466B4"/>
    <w:rsid w:val="00E474E7"/>
    <w:rsid w:val="00E47DD5"/>
    <w:rsid w:val="00E5090E"/>
    <w:rsid w:val="00E54C31"/>
    <w:rsid w:val="00E613B3"/>
    <w:rsid w:val="00E6393B"/>
    <w:rsid w:val="00E651A1"/>
    <w:rsid w:val="00E653C7"/>
    <w:rsid w:val="00E660B4"/>
    <w:rsid w:val="00E665A9"/>
    <w:rsid w:val="00E6719E"/>
    <w:rsid w:val="00E67325"/>
    <w:rsid w:val="00E70B6F"/>
    <w:rsid w:val="00E723A0"/>
    <w:rsid w:val="00E7333B"/>
    <w:rsid w:val="00E73EC6"/>
    <w:rsid w:val="00E757D8"/>
    <w:rsid w:val="00E7734A"/>
    <w:rsid w:val="00E8023C"/>
    <w:rsid w:val="00E845E9"/>
    <w:rsid w:val="00E846CB"/>
    <w:rsid w:val="00E846D2"/>
    <w:rsid w:val="00E848D1"/>
    <w:rsid w:val="00E85AA6"/>
    <w:rsid w:val="00E87CD0"/>
    <w:rsid w:val="00E9023F"/>
    <w:rsid w:val="00E90653"/>
    <w:rsid w:val="00E91F72"/>
    <w:rsid w:val="00E944D9"/>
    <w:rsid w:val="00E95BBA"/>
    <w:rsid w:val="00EA0D0B"/>
    <w:rsid w:val="00EA47E1"/>
    <w:rsid w:val="00EA4FF5"/>
    <w:rsid w:val="00EA640F"/>
    <w:rsid w:val="00EA7640"/>
    <w:rsid w:val="00EB0F01"/>
    <w:rsid w:val="00EB34B4"/>
    <w:rsid w:val="00EB3BD3"/>
    <w:rsid w:val="00EB42B6"/>
    <w:rsid w:val="00EB57A9"/>
    <w:rsid w:val="00EB5AB6"/>
    <w:rsid w:val="00EB6573"/>
    <w:rsid w:val="00EB742E"/>
    <w:rsid w:val="00EB7AB2"/>
    <w:rsid w:val="00EC0329"/>
    <w:rsid w:val="00EC03FF"/>
    <w:rsid w:val="00EC1B7C"/>
    <w:rsid w:val="00EC4FDB"/>
    <w:rsid w:val="00EC5EA0"/>
    <w:rsid w:val="00EC6A6E"/>
    <w:rsid w:val="00ED0107"/>
    <w:rsid w:val="00ED12B7"/>
    <w:rsid w:val="00ED288B"/>
    <w:rsid w:val="00ED3ACB"/>
    <w:rsid w:val="00ED3EC6"/>
    <w:rsid w:val="00ED443A"/>
    <w:rsid w:val="00ED5189"/>
    <w:rsid w:val="00ED5572"/>
    <w:rsid w:val="00ED7C18"/>
    <w:rsid w:val="00EE0B35"/>
    <w:rsid w:val="00EE0FFB"/>
    <w:rsid w:val="00EE26D5"/>
    <w:rsid w:val="00EE2D57"/>
    <w:rsid w:val="00EE3233"/>
    <w:rsid w:val="00EE3EE2"/>
    <w:rsid w:val="00EE3F7A"/>
    <w:rsid w:val="00EE5409"/>
    <w:rsid w:val="00EE66DE"/>
    <w:rsid w:val="00EE7FCB"/>
    <w:rsid w:val="00EF0C00"/>
    <w:rsid w:val="00EF13FF"/>
    <w:rsid w:val="00EF21CB"/>
    <w:rsid w:val="00EF268C"/>
    <w:rsid w:val="00EF2FD9"/>
    <w:rsid w:val="00EF484E"/>
    <w:rsid w:val="00EF72D2"/>
    <w:rsid w:val="00EF746D"/>
    <w:rsid w:val="00F008F8"/>
    <w:rsid w:val="00F01542"/>
    <w:rsid w:val="00F0231B"/>
    <w:rsid w:val="00F027A7"/>
    <w:rsid w:val="00F0321B"/>
    <w:rsid w:val="00F048FB"/>
    <w:rsid w:val="00F055BA"/>
    <w:rsid w:val="00F072C5"/>
    <w:rsid w:val="00F07762"/>
    <w:rsid w:val="00F11569"/>
    <w:rsid w:val="00F117C4"/>
    <w:rsid w:val="00F12060"/>
    <w:rsid w:val="00F122BA"/>
    <w:rsid w:val="00F1240F"/>
    <w:rsid w:val="00F14F25"/>
    <w:rsid w:val="00F16181"/>
    <w:rsid w:val="00F220F3"/>
    <w:rsid w:val="00F2409A"/>
    <w:rsid w:val="00F258B7"/>
    <w:rsid w:val="00F26348"/>
    <w:rsid w:val="00F272CF"/>
    <w:rsid w:val="00F27E97"/>
    <w:rsid w:val="00F31C09"/>
    <w:rsid w:val="00F321B4"/>
    <w:rsid w:val="00F32214"/>
    <w:rsid w:val="00F32D99"/>
    <w:rsid w:val="00F32D9C"/>
    <w:rsid w:val="00F32DEE"/>
    <w:rsid w:val="00F32E5B"/>
    <w:rsid w:val="00F34D85"/>
    <w:rsid w:val="00F43066"/>
    <w:rsid w:val="00F434B3"/>
    <w:rsid w:val="00F43BA4"/>
    <w:rsid w:val="00F46A2B"/>
    <w:rsid w:val="00F50397"/>
    <w:rsid w:val="00F519D5"/>
    <w:rsid w:val="00F52E89"/>
    <w:rsid w:val="00F53B7F"/>
    <w:rsid w:val="00F5409D"/>
    <w:rsid w:val="00F547FB"/>
    <w:rsid w:val="00F55B45"/>
    <w:rsid w:val="00F5757A"/>
    <w:rsid w:val="00F578E3"/>
    <w:rsid w:val="00F6008A"/>
    <w:rsid w:val="00F6054C"/>
    <w:rsid w:val="00F60A95"/>
    <w:rsid w:val="00F61314"/>
    <w:rsid w:val="00F62033"/>
    <w:rsid w:val="00F62B7B"/>
    <w:rsid w:val="00F62C7B"/>
    <w:rsid w:val="00F6412E"/>
    <w:rsid w:val="00F6796C"/>
    <w:rsid w:val="00F732F8"/>
    <w:rsid w:val="00F7403D"/>
    <w:rsid w:val="00F744E4"/>
    <w:rsid w:val="00F76369"/>
    <w:rsid w:val="00F80379"/>
    <w:rsid w:val="00F80BFA"/>
    <w:rsid w:val="00F80D81"/>
    <w:rsid w:val="00F81B38"/>
    <w:rsid w:val="00F81F9D"/>
    <w:rsid w:val="00F82749"/>
    <w:rsid w:val="00F8276A"/>
    <w:rsid w:val="00F84A38"/>
    <w:rsid w:val="00F84C39"/>
    <w:rsid w:val="00F85715"/>
    <w:rsid w:val="00F9108A"/>
    <w:rsid w:val="00F91567"/>
    <w:rsid w:val="00F931B1"/>
    <w:rsid w:val="00F94A3F"/>
    <w:rsid w:val="00F9682C"/>
    <w:rsid w:val="00FA24FC"/>
    <w:rsid w:val="00FA2E09"/>
    <w:rsid w:val="00FA3A57"/>
    <w:rsid w:val="00FA43DF"/>
    <w:rsid w:val="00FA4A46"/>
    <w:rsid w:val="00FA5723"/>
    <w:rsid w:val="00FA5A36"/>
    <w:rsid w:val="00FA64C2"/>
    <w:rsid w:val="00FB1AAD"/>
    <w:rsid w:val="00FB2B5A"/>
    <w:rsid w:val="00FB331E"/>
    <w:rsid w:val="00FB398A"/>
    <w:rsid w:val="00FB4455"/>
    <w:rsid w:val="00FB44AD"/>
    <w:rsid w:val="00FB5C28"/>
    <w:rsid w:val="00FB7A44"/>
    <w:rsid w:val="00FC0330"/>
    <w:rsid w:val="00FC13D7"/>
    <w:rsid w:val="00FC1A4D"/>
    <w:rsid w:val="00FC2CEA"/>
    <w:rsid w:val="00FC3F5B"/>
    <w:rsid w:val="00FC5511"/>
    <w:rsid w:val="00FC7F43"/>
    <w:rsid w:val="00FD191D"/>
    <w:rsid w:val="00FD312D"/>
    <w:rsid w:val="00FD3573"/>
    <w:rsid w:val="00FD4107"/>
    <w:rsid w:val="00FD4FBF"/>
    <w:rsid w:val="00FD56C6"/>
    <w:rsid w:val="00FD6620"/>
    <w:rsid w:val="00FD6F19"/>
    <w:rsid w:val="00FD73AA"/>
    <w:rsid w:val="00FD7BE1"/>
    <w:rsid w:val="00FD7EFD"/>
    <w:rsid w:val="00FE12EA"/>
    <w:rsid w:val="00FE1A51"/>
    <w:rsid w:val="00FE1A52"/>
    <w:rsid w:val="00FE1BEB"/>
    <w:rsid w:val="00FE3C5B"/>
    <w:rsid w:val="00FE4348"/>
    <w:rsid w:val="00FE46D4"/>
    <w:rsid w:val="00FE708B"/>
    <w:rsid w:val="00FF2539"/>
    <w:rsid w:val="00FF36B8"/>
    <w:rsid w:val="00FF5040"/>
    <w:rsid w:val="00FF5304"/>
    <w:rsid w:val="00FF53E1"/>
    <w:rsid w:val="00FF5F44"/>
    <w:rsid w:val="00FF68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Name"/>
  <w:smartTagType w:namespaceuri="urn:schemas-microsoft-com:office:smarttags" w:name="PlaceType"/>
  <w:smartTagType w:namespaceuri="urn:schemas-microsoft-com:office:smarttags" w:name="PersonName"/>
  <w:shapeDefaults>
    <o:shapedefaults v:ext="edit" spidmax="1026">
      <o:colormru v:ext="edit" colors="#0f9,#7fff7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3781C"/>
    <w:pPr>
      <w:spacing w:after="80"/>
      <w:jc w:val="both"/>
    </w:pPr>
    <w:rPr>
      <w:kern w:val="16"/>
      <w:sz w:val="18"/>
    </w:rPr>
  </w:style>
  <w:style w:type="paragraph" w:styleId="Heading1">
    <w:name w:val="heading 1"/>
    <w:basedOn w:val="Normal"/>
    <w:next w:val="BodyText"/>
    <w:link w:val="Heading1Char"/>
    <w:qFormat/>
    <w:rsid w:val="00D14925"/>
    <w:pPr>
      <w:keepNext/>
      <w:numPr>
        <w:numId w:val="1"/>
      </w:numPr>
      <w:spacing w:before="120"/>
      <w:jc w:val="left"/>
      <w:outlineLvl w:val="0"/>
    </w:pPr>
    <w:rPr>
      <w:rFonts w:ascii="Helvetica" w:hAnsi="Helvetica"/>
      <w:b/>
      <w:kern w:val="28"/>
      <w:sz w:val="20"/>
    </w:rPr>
  </w:style>
  <w:style w:type="paragraph" w:styleId="Heading2">
    <w:name w:val="heading 2"/>
    <w:basedOn w:val="Heading1"/>
    <w:next w:val="BodyText"/>
    <w:link w:val="Heading2Char"/>
    <w:qFormat/>
    <w:rsid w:val="002C067D"/>
    <w:pPr>
      <w:numPr>
        <w:ilvl w:val="1"/>
      </w:numPr>
      <w:outlineLvl w:val="1"/>
    </w:pPr>
  </w:style>
  <w:style w:type="paragraph" w:styleId="Heading3">
    <w:name w:val="heading 3"/>
    <w:basedOn w:val="Heading2"/>
    <w:next w:val="BodyText"/>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3">
    <w:name w:val="List Number 3"/>
    <w:basedOn w:val="Normal"/>
    <w:pPr>
      <w:ind w:left="1080" w:hanging="360"/>
    </w:pPr>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rsid w:val="006642F9"/>
    <w:pPr>
      <w:spacing w:after="20"/>
      <w:jc w:val="center"/>
    </w:pPr>
    <w:rPr>
      <w:rFonts w:ascii="Helvetica" w:hAnsi="Helvetica"/>
      <w:sz w:val="20"/>
      <w:szCs w:val="22"/>
    </w:rPr>
  </w:style>
  <w:style w:type="paragraph" w:customStyle="1" w:styleId="Paper-Title">
    <w:name w:val="Paper-Title"/>
    <w:basedOn w:val="Normal"/>
    <w:rsid w:val="006642F9"/>
    <w:pPr>
      <w:spacing w:after="120"/>
      <w:jc w:val="center"/>
    </w:pPr>
    <w:rPr>
      <w:rFonts w:ascii="Helvetica" w:hAnsi="Helvetica"/>
      <w:b/>
      <w:sz w:val="28"/>
      <w:szCs w:val="28"/>
    </w:rPr>
  </w:style>
  <w:style w:type="paragraph" w:customStyle="1" w:styleId="Affiliations">
    <w:name w:val="Affiliations"/>
    <w:basedOn w:val="Normal"/>
    <w:rsid w:val="00BD410F"/>
    <w:pPr>
      <w:spacing w:after="280"/>
      <w:jc w:val="center"/>
    </w:pPr>
    <w:rPr>
      <w:rFonts w:ascii="Helvetica" w:hAnsi="Helvetica"/>
      <w:sz w:val="16"/>
      <w:szCs w:val="16"/>
    </w:rPr>
  </w:style>
  <w:style w:type="paragraph" w:styleId="FootnoteText">
    <w:name w:val="footnote text"/>
    <w:basedOn w:val="Normal"/>
    <w:semiHidden/>
    <w:pPr>
      <w:ind w:left="144" w:hanging="144"/>
    </w:pPr>
    <w:rPr>
      <w:sz w:val="16"/>
    </w:rPr>
  </w:style>
  <w:style w:type="paragraph" w:customStyle="1" w:styleId="Bullet1">
    <w:name w:val="Bullet1"/>
    <w:basedOn w:val="BodyText"/>
    <w:link w:val="Bullet1CharChar"/>
    <w:rsid w:val="00ED3ACB"/>
    <w:pPr>
      <w:numPr>
        <w:numId w:val="2"/>
      </w:numPr>
      <w:tabs>
        <w:tab w:val="clear" w:pos="360"/>
        <w:tab w:val="num" w:pos="162"/>
      </w:tabs>
      <w:spacing w:after="60"/>
      <w:ind w:left="158" w:hanging="158"/>
    </w:pPr>
  </w:style>
  <w:style w:type="character" w:styleId="CommentReference">
    <w:name w:val="annotation reference"/>
    <w:basedOn w:val="DefaultParagraphFont"/>
    <w:semiHidden/>
    <w:rPr>
      <w:sz w:val="16"/>
      <w:szCs w:val="16"/>
    </w:rPr>
  </w:style>
  <w:style w:type="character" w:customStyle="1" w:styleId="EmailStyle20">
    <w:name w:val="EmailStyle20"/>
    <w:basedOn w:val="DefaultParagraphFont"/>
    <w:rPr>
      <w:rFonts w:ascii="Arial" w:hAnsi="Arial" w:cs="Arial"/>
      <w:color w:val="000000"/>
      <w:sz w:val="20"/>
      <w:szCs w:val="20"/>
    </w:rPr>
  </w:style>
  <w:style w:type="paragraph" w:customStyle="1" w:styleId="Abstract">
    <w:name w:val="Abstract"/>
    <w:basedOn w:val="Heading1"/>
    <w:pPr>
      <w:outlineLvl w:val="9"/>
    </w:pPr>
  </w:style>
  <w:style w:type="paragraph" w:customStyle="1" w:styleId="Captions">
    <w:name w:val="Captions"/>
    <w:basedOn w:val="Normal"/>
    <w:pPr>
      <w:framePr w:w="4680" w:h="2160" w:hRule="exact" w:hSpace="187" w:wrap="around" w:hAnchor="text" w:yAlign="bottom" w:anchorLock="1"/>
      <w:jc w:val="center"/>
    </w:pPr>
    <w:rPr>
      <w:b/>
    </w:rPr>
  </w:style>
  <w:style w:type="table" w:styleId="TableGrid">
    <w:name w:val="Table Grid"/>
    <w:basedOn w:val="TableNormal"/>
    <w:rsid w:val="000265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semiHidden/>
    <w:rPr>
      <w:sz w:val="20"/>
    </w:rPr>
  </w:style>
  <w:style w:type="paragraph" w:styleId="BodyText">
    <w:name w:val="Body Text"/>
    <w:basedOn w:val="Normal"/>
    <w:link w:val="BodyTextChar"/>
    <w:pPr>
      <w:spacing w:line="200" w:lineRule="exact"/>
    </w:pPr>
    <w:rPr>
      <w:bCs/>
      <w:szCs w:val="18"/>
    </w:rPr>
  </w:style>
  <w:style w:type="paragraph" w:styleId="BodyText2">
    <w:name w:val="Body Text 2"/>
    <w:basedOn w:val="Normal"/>
    <w:rPr>
      <w:color w:val="3366FF"/>
    </w:rPr>
  </w:style>
  <w:style w:type="character" w:styleId="Hyperlink">
    <w:name w:val="Hyperlink"/>
    <w:basedOn w:val="DefaultParagraphFont"/>
    <w:rsid w:val="008211D5"/>
    <w:rPr>
      <w:color w:val="0000FF"/>
      <w:u w:val="none" w:color="0000FF"/>
    </w:rPr>
  </w:style>
  <w:style w:type="paragraph" w:styleId="Caption">
    <w:name w:val="caption"/>
    <w:basedOn w:val="Normal"/>
    <w:next w:val="BodyText"/>
    <w:qFormat/>
    <w:pPr>
      <w:spacing w:before="20" w:after="60"/>
      <w:ind w:left="86"/>
      <w:jc w:val="center"/>
    </w:pPr>
  </w:style>
  <w:style w:type="paragraph" w:styleId="DocumentMap">
    <w:name w:val="Document Map"/>
    <w:basedOn w:val="Normal"/>
    <w:semiHidden/>
    <w:pPr>
      <w:shd w:val="clear" w:color="auto" w:fill="000080"/>
    </w:pPr>
    <w:rPr>
      <w:rFonts w:ascii="Tahoma" w:hAnsi="Tahoma" w:cs="Tahoma"/>
    </w:rPr>
  </w:style>
  <w:style w:type="character" w:styleId="Strong">
    <w:name w:val="Strong"/>
    <w:basedOn w:val="DefaultParagraphFont"/>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Courier New" w:hAnsi="Courier New"/>
      <w:color w:val="000000"/>
      <w:sz w:val="20"/>
    </w:rPr>
  </w:style>
  <w:style w:type="paragraph" w:styleId="BodyText3">
    <w:name w:val="Body Text 3"/>
    <w:basedOn w:val="Normal"/>
    <w:rPr>
      <w:color w:val="800080"/>
    </w:rPr>
  </w:style>
  <w:style w:type="paragraph" w:styleId="PlainText">
    <w:name w:val="Plain Text"/>
    <w:basedOn w:val="Normal"/>
    <w:pPr>
      <w:spacing w:after="0"/>
      <w:jc w:val="left"/>
    </w:pPr>
    <w:rPr>
      <w:rFonts w:ascii="Courier New" w:hAnsi="Courier New" w:cs="Tahoma"/>
      <w:sz w:val="20"/>
    </w:rPr>
  </w:style>
  <w:style w:type="paragraph" w:styleId="ListBullet">
    <w:name w:val="List Bullet"/>
    <w:basedOn w:val="Normal"/>
    <w:autoRedefine/>
    <w:pPr>
      <w:numPr>
        <w:numId w:val="3"/>
      </w:numPr>
    </w:pPr>
  </w:style>
  <w:style w:type="character" w:customStyle="1" w:styleId="EmailStyle38">
    <w:name w:val="EmailStyle38"/>
    <w:basedOn w:val="DefaultParagraphFont"/>
    <w:semiHidden/>
    <w:rPr>
      <w:rFonts w:ascii="Arial" w:hAnsi="Arial" w:cs="Arial"/>
      <w:color w:val="000080"/>
      <w:sz w:val="20"/>
    </w:rPr>
  </w:style>
  <w:style w:type="paragraph" w:customStyle="1" w:styleId="Equation">
    <w:name w:val="Equation"/>
    <w:basedOn w:val="Normal"/>
    <w:pPr>
      <w:jc w:val="center"/>
    </w:pPr>
  </w:style>
  <w:style w:type="paragraph" w:customStyle="1" w:styleId="ParHead">
    <w:name w:val="ParHead"/>
    <w:basedOn w:val="Normal"/>
    <w:rPr>
      <w:b/>
      <w:bCs/>
      <w:sz w:val="2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NormalWeb">
    <w:name w:val="Normal (Web)"/>
    <w:basedOn w:val="Normal"/>
    <w:pPr>
      <w:spacing w:before="100" w:beforeAutospacing="1" w:after="100" w:afterAutospacing="1"/>
      <w:jc w:val="left"/>
    </w:pPr>
    <w:rPr>
      <w:sz w:val="24"/>
      <w:szCs w:val="24"/>
    </w:rPr>
  </w:style>
  <w:style w:type="character" w:styleId="FollowedHyperlink">
    <w:name w:val="FollowedHyperlink"/>
    <w:basedOn w:val="DefaultParagraphFont"/>
    <w:rPr>
      <w:color w:val="800080"/>
      <w:u w:val="single"/>
    </w:rPr>
  </w:style>
  <w:style w:type="paragraph" w:customStyle="1" w:styleId="EMail">
    <w:name w:val="EMail"/>
    <w:basedOn w:val="Affiliations"/>
    <w:rPr>
      <w:sz w:val="14"/>
    </w:rPr>
  </w:style>
  <w:style w:type="paragraph" w:styleId="List3">
    <w:name w:val="List 3"/>
    <w:basedOn w:val="Normal"/>
    <w:pPr>
      <w:ind w:left="1080" w:hanging="360"/>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BodyTextIndent">
    <w:name w:val="Body Text Indent"/>
    <w:basedOn w:val="Normal"/>
    <w:pPr>
      <w:spacing w:after="120"/>
      <w:ind w:left="360"/>
    </w:pPr>
  </w:style>
  <w:style w:type="paragraph" w:styleId="NormalIndent">
    <w:name w:val="Normal Indent"/>
    <w:basedOn w:val="Normal"/>
    <w:pPr>
      <w:ind w:left="720"/>
    </w:pPr>
  </w:style>
  <w:style w:type="character" w:customStyle="1" w:styleId="MTEquationSection">
    <w:name w:val="MTEquationSection"/>
    <w:basedOn w:val="DefaultParagraphFont"/>
    <w:rPr>
      <w:vanish/>
      <w:color w:val="FF0000"/>
    </w:rPr>
  </w:style>
  <w:style w:type="paragraph" w:customStyle="1" w:styleId="MTDisplayEquation">
    <w:name w:val="MTDisplayEquation"/>
    <w:basedOn w:val="Normal"/>
    <w:pPr>
      <w:tabs>
        <w:tab w:val="center" w:pos="2400"/>
        <w:tab w:val="right" w:pos="4800"/>
      </w:tabs>
    </w:pPr>
  </w:style>
  <w:style w:type="paragraph" w:customStyle="1" w:styleId="Code">
    <w:name w:val="Code"/>
    <w:basedOn w:val="Normal"/>
    <w:pPr>
      <w:keepLines/>
      <w:spacing w:before="100" w:after="100"/>
      <w:jc w:val="left"/>
    </w:pPr>
    <w:rPr>
      <w:rFonts w:ascii="Arial" w:hAnsi="Arial" w:cs="Arial"/>
      <w:noProof/>
      <w:sz w:val="16"/>
    </w:rPr>
  </w:style>
  <w:style w:type="paragraph" w:styleId="BalloonText">
    <w:name w:val="Balloon Text"/>
    <w:basedOn w:val="Normal"/>
    <w:semiHidden/>
    <w:rPr>
      <w:rFonts w:ascii="Tahoma" w:hAnsi="Tahoma" w:cs="Tahoma"/>
      <w:sz w:val="16"/>
      <w:szCs w:val="16"/>
    </w:rPr>
  </w:style>
  <w:style w:type="paragraph" w:styleId="CommentSubject">
    <w:name w:val="annotation subject"/>
    <w:basedOn w:val="CommentText"/>
    <w:next w:val="CommentText"/>
    <w:semiHidden/>
    <w:rPr>
      <w:b/>
      <w:bCs/>
    </w:rPr>
  </w:style>
  <w:style w:type="paragraph" w:customStyle="1" w:styleId="Italic">
    <w:name w:val="Italic"/>
    <w:basedOn w:val="Normal"/>
    <w:rPr>
      <w:i/>
      <w:iCs/>
    </w:rPr>
  </w:style>
  <w:style w:type="character" w:customStyle="1" w:styleId="BulletChar">
    <w:name w:val="Bullet Char"/>
    <w:basedOn w:val="DefaultParagraphFont"/>
    <w:rPr>
      <w:sz w:val="18"/>
      <w:lang w:val="en-US" w:eastAsia="en-US" w:bidi="ar-SA"/>
    </w:rPr>
  </w:style>
  <w:style w:type="character" w:customStyle="1" w:styleId="ItalicChar">
    <w:name w:val="Italic Char"/>
    <w:basedOn w:val="BulletChar"/>
    <w:rPr>
      <w:i/>
      <w:iCs/>
      <w:sz w:val="18"/>
      <w:lang w:val="en-US" w:eastAsia="en-US" w:bidi="ar-SA"/>
    </w:rPr>
  </w:style>
  <w:style w:type="paragraph" w:customStyle="1" w:styleId="FixLineSpacing">
    <w:name w:val="FixLineSpacing"/>
    <w:basedOn w:val="Normal"/>
    <w:pPr>
      <w:spacing w:line="220" w:lineRule="exact"/>
    </w:pPr>
  </w:style>
  <w:style w:type="paragraph" w:customStyle="1" w:styleId="MathText">
    <w:name w:val="Math Text"/>
    <w:basedOn w:val="BodyText"/>
    <w:pPr>
      <w:spacing w:line="240" w:lineRule="auto"/>
    </w:pPr>
  </w:style>
  <w:style w:type="paragraph" w:customStyle="1" w:styleId="References">
    <w:name w:val="References"/>
    <w:basedOn w:val="Normal"/>
    <w:rsid w:val="008C3299"/>
    <w:pPr>
      <w:keepLines/>
      <w:spacing w:after="40"/>
      <w:ind w:left="216" w:hanging="216"/>
    </w:pPr>
    <w:rPr>
      <w:sz w:val="16"/>
      <w:szCs w:val="18"/>
    </w:rPr>
  </w:style>
  <w:style w:type="paragraph" w:customStyle="1" w:styleId="StyleBodyTextLeftAfter2ptLinespacingsingle">
    <w:name w:val="Style Body Text + Left After:  2 pt Line spacing:  single"/>
    <w:basedOn w:val="BodyText"/>
    <w:rsid w:val="005E064E"/>
    <w:pPr>
      <w:spacing w:after="40"/>
      <w:jc w:val="left"/>
    </w:pPr>
    <w:rPr>
      <w:bCs w:val="0"/>
      <w:szCs w:val="20"/>
    </w:rPr>
  </w:style>
  <w:style w:type="paragraph" w:customStyle="1" w:styleId="StyleCaptionJustified">
    <w:name w:val="Style Caption + Justified"/>
    <w:basedOn w:val="Caption"/>
    <w:next w:val="BlockText"/>
    <w:rsid w:val="00AF3587"/>
    <w:pPr>
      <w:jc w:val="both"/>
    </w:pPr>
  </w:style>
  <w:style w:type="paragraph" w:styleId="BodyTextFirstIndent">
    <w:name w:val="Body Text First Indent"/>
    <w:basedOn w:val="BodyText"/>
    <w:rsid w:val="000D38FE"/>
    <w:pPr>
      <w:spacing w:after="120" w:line="240" w:lineRule="auto"/>
      <w:ind w:firstLine="210"/>
    </w:pPr>
    <w:rPr>
      <w:bCs w:val="0"/>
      <w:szCs w:val="20"/>
    </w:rPr>
  </w:style>
  <w:style w:type="paragraph" w:styleId="BlockText">
    <w:name w:val="Block Text"/>
    <w:basedOn w:val="Normal"/>
    <w:rsid w:val="00AF3587"/>
    <w:pPr>
      <w:spacing w:after="120"/>
      <w:ind w:left="1440" w:right="1440"/>
    </w:pPr>
  </w:style>
  <w:style w:type="paragraph" w:styleId="BodyTextFirstIndent2">
    <w:name w:val="Body Text First Indent 2"/>
    <w:basedOn w:val="BodyTextIndent"/>
    <w:rsid w:val="000D38FE"/>
    <w:pPr>
      <w:ind w:firstLine="210"/>
    </w:pPr>
  </w:style>
  <w:style w:type="paragraph" w:styleId="BodyTextIndent2">
    <w:name w:val="Body Text Indent 2"/>
    <w:basedOn w:val="Normal"/>
    <w:rsid w:val="000D38FE"/>
    <w:pPr>
      <w:spacing w:after="120" w:line="480" w:lineRule="auto"/>
      <w:ind w:left="360"/>
    </w:pPr>
  </w:style>
  <w:style w:type="paragraph" w:styleId="BodyTextIndent3">
    <w:name w:val="Body Text Indent 3"/>
    <w:basedOn w:val="Normal"/>
    <w:rsid w:val="000D38FE"/>
    <w:pPr>
      <w:spacing w:after="120"/>
      <w:ind w:left="360"/>
    </w:pPr>
    <w:rPr>
      <w:sz w:val="16"/>
      <w:szCs w:val="16"/>
    </w:rPr>
  </w:style>
  <w:style w:type="paragraph" w:styleId="Closing">
    <w:name w:val="Closing"/>
    <w:basedOn w:val="Normal"/>
    <w:rsid w:val="000D38FE"/>
    <w:pPr>
      <w:ind w:left="4320"/>
    </w:pPr>
  </w:style>
  <w:style w:type="paragraph" w:styleId="Date">
    <w:name w:val="Date"/>
    <w:basedOn w:val="Normal"/>
    <w:next w:val="Normal"/>
    <w:rsid w:val="000D38FE"/>
  </w:style>
  <w:style w:type="paragraph" w:styleId="E-mailSignature">
    <w:name w:val="E-mail Signature"/>
    <w:basedOn w:val="Normal"/>
    <w:rsid w:val="000D38FE"/>
  </w:style>
  <w:style w:type="paragraph" w:styleId="EndnoteText">
    <w:name w:val="endnote text"/>
    <w:basedOn w:val="Normal"/>
    <w:semiHidden/>
    <w:rsid w:val="000D38FE"/>
    <w:rPr>
      <w:sz w:val="20"/>
    </w:rPr>
  </w:style>
  <w:style w:type="paragraph" w:styleId="EnvelopeAddress">
    <w:name w:val="envelope address"/>
    <w:basedOn w:val="Normal"/>
    <w:rsid w:val="000D38FE"/>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D38FE"/>
    <w:rPr>
      <w:rFonts w:ascii="Arial" w:hAnsi="Arial" w:cs="Arial"/>
      <w:sz w:val="20"/>
    </w:rPr>
  </w:style>
  <w:style w:type="paragraph" w:styleId="HTMLAddress">
    <w:name w:val="HTML Address"/>
    <w:basedOn w:val="Normal"/>
    <w:rsid w:val="000D38FE"/>
    <w:rPr>
      <w:i/>
      <w:iCs/>
    </w:rPr>
  </w:style>
  <w:style w:type="paragraph" w:styleId="Index1">
    <w:name w:val="index 1"/>
    <w:basedOn w:val="Normal"/>
    <w:next w:val="Normal"/>
    <w:autoRedefine/>
    <w:semiHidden/>
    <w:rsid w:val="000D38FE"/>
    <w:pPr>
      <w:ind w:left="180" w:hanging="180"/>
    </w:pPr>
  </w:style>
  <w:style w:type="paragraph" w:styleId="Index2">
    <w:name w:val="index 2"/>
    <w:basedOn w:val="Normal"/>
    <w:next w:val="Normal"/>
    <w:autoRedefine/>
    <w:semiHidden/>
    <w:rsid w:val="000D38FE"/>
    <w:pPr>
      <w:ind w:left="360" w:hanging="180"/>
    </w:pPr>
  </w:style>
  <w:style w:type="paragraph" w:styleId="Index3">
    <w:name w:val="index 3"/>
    <w:basedOn w:val="Normal"/>
    <w:next w:val="Normal"/>
    <w:autoRedefine/>
    <w:semiHidden/>
    <w:rsid w:val="000D38FE"/>
    <w:pPr>
      <w:ind w:left="540" w:hanging="180"/>
    </w:pPr>
  </w:style>
  <w:style w:type="paragraph" w:styleId="Index4">
    <w:name w:val="index 4"/>
    <w:basedOn w:val="Normal"/>
    <w:next w:val="Normal"/>
    <w:autoRedefine/>
    <w:semiHidden/>
    <w:rsid w:val="000D38FE"/>
    <w:pPr>
      <w:ind w:left="720" w:hanging="180"/>
    </w:pPr>
  </w:style>
  <w:style w:type="paragraph" w:styleId="Index5">
    <w:name w:val="index 5"/>
    <w:basedOn w:val="Normal"/>
    <w:next w:val="Normal"/>
    <w:autoRedefine/>
    <w:semiHidden/>
    <w:rsid w:val="000D38FE"/>
    <w:pPr>
      <w:ind w:left="900" w:hanging="180"/>
    </w:pPr>
  </w:style>
  <w:style w:type="paragraph" w:styleId="Index6">
    <w:name w:val="index 6"/>
    <w:basedOn w:val="Normal"/>
    <w:next w:val="Normal"/>
    <w:autoRedefine/>
    <w:semiHidden/>
    <w:rsid w:val="000D38FE"/>
    <w:pPr>
      <w:ind w:left="1080" w:hanging="180"/>
    </w:pPr>
  </w:style>
  <w:style w:type="paragraph" w:styleId="Index7">
    <w:name w:val="index 7"/>
    <w:basedOn w:val="Normal"/>
    <w:next w:val="Normal"/>
    <w:autoRedefine/>
    <w:semiHidden/>
    <w:rsid w:val="000D38FE"/>
    <w:pPr>
      <w:ind w:left="1260" w:hanging="180"/>
    </w:pPr>
  </w:style>
  <w:style w:type="paragraph" w:styleId="Index8">
    <w:name w:val="index 8"/>
    <w:basedOn w:val="Normal"/>
    <w:next w:val="Normal"/>
    <w:autoRedefine/>
    <w:semiHidden/>
    <w:rsid w:val="000D38FE"/>
    <w:pPr>
      <w:ind w:left="1440" w:hanging="180"/>
    </w:pPr>
  </w:style>
  <w:style w:type="paragraph" w:styleId="Index9">
    <w:name w:val="index 9"/>
    <w:basedOn w:val="Normal"/>
    <w:next w:val="Normal"/>
    <w:autoRedefine/>
    <w:semiHidden/>
    <w:rsid w:val="000D38FE"/>
    <w:pPr>
      <w:ind w:left="1620" w:hanging="180"/>
    </w:pPr>
  </w:style>
  <w:style w:type="paragraph" w:styleId="IndexHeading">
    <w:name w:val="index heading"/>
    <w:basedOn w:val="Normal"/>
    <w:next w:val="Index1"/>
    <w:semiHidden/>
    <w:rsid w:val="000D38FE"/>
    <w:rPr>
      <w:rFonts w:ascii="Arial" w:hAnsi="Arial" w:cs="Arial"/>
      <w:b/>
      <w:bCs/>
    </w:rPr>
  </w:style>
  <w:style w:type="paragraph" w:styleId="List">
    <w:name w:val="List"/>
    <w:basedOn w:val="Normal"/>
    <w:rsid w:val="000D38FE"/>
    <w:pPr>
      <w:ind w:left="360" w:hanging="360"/>
    </w:pPr>
  </w:style>
  <w:style w:type="paragraph" w:styleId="List2">
    <w:name w:val="List 2"/>
    <w:basedOn w:val="Normal"/>
    <w:rsid w:val="000D38FE"/>
    <w:pPr>
      <w:ind w:left="720" w:hanging="360"/>
    </w:pPr>
  </w:style>
  <w:style w:type="paragraph" w:styleId="List4">
    <w:name w:val="List 4"/>
    <w:basedOn w:val="Normal"/>
    <w:rsid w:val="000D38FE"/>
    <w:pPr>
      <w:ind w:left="1440" w:hanging="360"/>
    </w:pPr>
  </w:style>
  <w:style w:type="paragraph" w:styleId="List5">
    <w:name w:val="List 5"/>
    <w:basedOn w:val="Normal"/>
    <w:rsid w:val="000D38FE"/>
    <w:pPr>
      <w:ind w:left="1800" w:hanging="360"/>
    </w:pPr>
  </w:style>
  <w:style w:type="paragraph" w:styleId="ListBullet2">
    <w:name w:val="List Bullet 2"/>
    <w:basedOn w:val="Normal"/>
    <w:autoRedefine/>
    <w:rsid w:val="000D38FE"/>
    <w:pPr>
      <w:numPr>
        <w:numId w:val="4"/>
      </w:numPr>
    </w:pPr>
  </w:style>
  <w:style w:type="paragraph" w:styleId="ListBullet3">
    <w:name w:val="List Bullet 3"/>
    <w:basedOn w:val="Normal"/>
    <w:autoRedefine/>
    <w:rsid w:val="000D38FE"/>
    <w:pPr>
      <w:numPr>
        <w:numId w:val="5"/>
      </w:numPr>
    </w:pPr>
  </w:style>
  <w:style w:type="paragraph" w:styleId="ListBullet4">
    <w:name w:val="List Bullet 4"/>
    <w:basedOn w:val="Normal"/>
    <w:autoRedefine/>
    <w:rsid w:val="000D38FE"/>
    <w:pPr>
      <w:numPr>
        <w:numId w:val="6"/>
      </w:numPr>
    </w:pPr>
  </w:style>
  <w:style w:type="paragraph" w:styleId="ListBullet5">
    <w:name w:val="List Bullet 5"/>
    <w:basedOn w:val="Normal"/>
    <w:autoRedefine/>
    <w:rsid w:val="000D38FE"/>
    <w:pPr>
      <w:numPr>
        <w:numId w:val="7"/>
      </w:numPr>
    </w:pPr>
  </w:style>
  <w:style w:type="paragraph" w:styleId="ListContinue3">
    <w:name w:val="List Continue 3"/>
    <w:basedOn w:val="Normal"/>
    <w:rsid w:val="000D38FE"/>
    <w:pPr>
      <w:spacing w:after="120"/>
      <w:ind w:left="1080"/>
    </w:pPr>
  </w:style>
  <w:style w:type="paragraph" w:styleId="ListContinue4">
    <w:name w:val="List Continue 4"/>
    <w:basedOn w:val="Normal"/>
    <w:rsid w:val="000D38FE"/>
    <w:pPr>
      <w:spacing w:after="120"/>
      <w:ind w:left="1440"/>
    </w:pPr>
  </w:style>
  <w:style w:type="paragraph" w:styleId="ListContinue5">
    <w:name w:val="List Continue 5"/>
    <w:basedOn w:val="Normal"/>
    <w:rsid w:val="000D38FE"/>
    <w:pPr>
      <w:spacing w:after="120"/>
      <w:ind w:left="1800"/>
    </w:pPr>
  </w:style>
  <w:style w:type="paragraph" w:styleId="ListNumber">
    <w:name w:val="List Number"/>
    <w:basedOn w:val="Normal"/>
    <w:rsid w:val="00044AEE"/>
    <w:pPr>
      <w:numPr>
        <w:numId w:val="8"/>
      </w:numPr>
    </w:pPr>
  </w:style>
  <w:style w:type="paragraph" w:styleId="ListNumber2">
    <w:name w:val="List Number 2"/>
    <w:basedOn w:val="Normal"/>
    <w:rsid w:val="000D38FE"/>
    <w:pPr>
      <w:numPr>
        <w:numId w:val="9"/>
      </w:numPr>
    </w:pPr>
  </w:style>
  <w:style w:type="paragraph" w:styleId="ListNumber4">
    <w:name w:val="List Number 4"/>
    <w:basedOn w:val="Normal"/>
    <w:rsid w:val="000D38FE"/>
    <w:pPr>
      <w:numPr>
        <w:numId w:val="10"/>
      </w:numPr>
    </w:pPr>
  </w:style>
  <w:style w:type="paragraph" w:styleId="ListNumber5">
    <w:name w:val="List Number 5"/>
    <w:basedOn w:val="Normal"/>
    <w:rsid w:val="000D38FE"/>
    <w:pPr>
      <w:numPr>
        <w:numId w:val="11"/>
      </w:numPr>
    </w:pPr>
  </w:style>
  <w:style w:type="paragraph" w:styleId="MacroText">
    <w:name w:val="macro"/>
    <w:semiHidden/>
    <w:rsid w:val="000D38FE"/>
    <w:pPr>
      <w:tabs>
        <w:tab w:val="left" w:pos="480"/>
        <w:tab w:val="left" w:pos="960"/>
        <w:tab w:val="left" w:pos="1440"/>
        <w:tab w:val="left" w:pos="1920"/>
        <w:tab w:val="left" w:pos="2400"/>
        <w:tab w:val="left" w:pos="2880"/>
        <w:tab w:val="left" w:pos="3360"/>
        <w:tab w:val="left" w:pos="3840"/>
        <w:tab w:val="left" w:pos="4320"/>
      </w:tabs>
      <w:spacing w:after="80"/>
      <w:jc w:val="both"/>
    </w:pPr>
    <w:rPr>
      <w:rFonts w:ascii="Courier New" w:hAnsi="Courier New" w:cs="Courier New"/>
    </w:rPr>
  </w:style>
  <w:style w:type="paragraph" w:styleId="MessageHeader">
    <w:name w:val="Message Header"/>
    <w:basedOn w:val="Normal"/>
    <w:rsid w:val="000D38F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teHeading">
    <w:name w:val="Note Heading"/>
    <w:basedOn w:val="Normal"/>
    <w:next w:val="Normal"/>
    <w:rsid w:val="000D38FE"/>
  </w:style>
  <w:style w:type="paragraph" w:styleId="Salutation">
    <w:name w:val="Salutation"/>
    <w:basedOn w:val="Normal"/>
    <w:next w:val="Normal"/>
    <w:rsid w:val="000D38FE"/>
  </w:style>
  <w:style w:type="paragraph" w:styleId="Signature">
    <w:name w:val="Signature"/>
    <w:basedOn w:val="Normal"/>
    <w:rsid w:val="000D38FE"/>
    <w:pPr>
      <w:ind w:left="4320"/>
    </w:pPr>
  </w:style>
  <w:style w:type="paragraph" w:styleId="Subtitle">
    <w:name w:val="Subtitle"/>
    <w:basedOn w:val="Normal"/>
    <w:qFormat/>
    <w:rsid w:val="000D38FE"/>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0D38FE"/>
    <w:pPr>
      <w:ind w:left="180" w:hanging="180"/>
    </w:pPr>
  </w:style>
  <w:style w:type="paragraph" w:styleId="TableofFigures">
    <w:name w:val="table of figures"/>
    <w:basedOn w:val="Normal"/>
    <w:next w:val="Normal"/>
    <w:semiHidden/>
    <w:rsid w:val="000D38FE"/>
    <w:pPr>
      <w:ind w:left="360" w:hanging="360"/>
    </w:pPr>
  </w:style>
  <w:style w:type="paragraph" w:styleId="Title">
    <w:name w:val="Title"/>
    <w:basedOn w:val="Normal"/>
    <w:qFormat/>
    <w:rsid w:val="000D38FE"/>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0D38FE"/>
    <w:pPr>
      <w:spacing w:before="120"/>
    </w:pPr>
    <w:rPr>
      <w:rFonts w:ascii="Arial" w:hAnsi="Arial" w:cs="Arial"/>
      <w:b/>
      <w:bCs/>
      <w:sz w:val="24"/>
      <w:szCs w:val="24"/>
    </w:rPr>
  </w:style>
  <w:style w:type="paragraph" w:styleId="TOC1">
    <w:name w:val="toc 1"/>
    <w:basedOn w:val="Normal"/>
    <w:next w:val="Normal"/>
    <w:autoRedefine/>
    <w:semiHidden/>
    <w:rsid w:val="000D38FE"/>
  </w:style>
  <w:style w:type="paragraph" w:styleId="TOC2">
    <w:name w:val="toc 2"/>
    <w:basedOn w:val="Normal"/>
    <w:next w:val="Normal"/>
    <w:autoRedefine/>
    <w:semiHidden/>
    <w:rsid w:val="000D38FE"/>
    <w:pPr>
      <w:ind w:left="180"/>
    </w:pPr>
  </w:style>
  <w:style w:type="paragraph" w:styleId="TOC3">
    <w:name w:val="toc 3"/>
    <w:basedOn w:val="Normal"/>
    <w:next w:val="Normal"/>
    <w:autoRedefine/>
    <w:semiHidden/>
    <w:rsid w:val="000D38FE"/>
    <w:pPr>
      <w:ind w:left="360"/>
    </w:pPr>
  </w:style>
  <w:style w:type="paragraph" w:styleId="TOC4">
    <w:name w:val="toc 4"/>
    <w:basedOn w:val="Normal"/>
    <w:next w:val="Normal"/>
    <w:autoRedefine/>
    <w:semiHidden/>
    <w:rsid w:val="000D38FE"/>
    <w:pPr>
      <w:ind w:left="540"/>
    </w:pPr>
  </w:style>
  <w:style w:type="paragraph" w:styleId="TOC5">
    <w:name w:val="toc 5"/>
    <w:basedOn w:val="Normal"/>
    <w:next w:val="Normal"/>
    <w:autoRedefine/>
    <w:semiHidden/>
    <w:rsid w:val="000D38FE"/>
    <w:pPr>
      <w:ind w:left="720"/>
    </w:pPr>
  </w:style>
  <w:style w:type="paragraph" w:styleId="TOC6">
    <w:name w:val="toc 6"/>
    <w:basedOn w:val="Normal"/>
    <w:next w:val="Normal"/>
    <w:autoRedefine/>
    <w:semiHidden/>
    <w:rsid w:val="000D38FE"/>
    <w:pPr>
      <w:ind w:left="900"/>
    </w:pPr>
  </w:style>
  <w:style w:type="paragraph" w:styleId="TOC7">
    <w:name w:val="toc 7"/>
    <w:basedOn w:val="Normal"/>
    <w:next w:val="Normal"/>
    <w:autoRedefine/>
    <w:semiHidden/>
    <w:rsid w:val="000D38FE"/>
    <w:pPr>
      <w:ind w:left="1080"/>
    </w:pPr>
  </w:style>
  <w:style w:type="paragraph" w:styleId="TOC8">
    <w:name w:val="toc 8"/>
    <w:basedOn w:val="Normal"/>
    <w:next w:val="Normal"/>
    <w:autoRedefine/>
    <w:semiHidden/>
    <w:rsid w:val="000D38FE"/>
    <w:pPr>
      <w:ind w:left="1260"/>
    </w:pPr>
  </w:style>
  <w:style w:type="paragraph" w:styleId="TOC9">
    <w:name w:val="toc 9"/>
    <w:basedOn w:val="Normal"/>
    <w:next w:val="Normal"/>
    <w:autoRedefine/>
    <w:semiHidden/>
    <w:rsid w:val="000D38FE"/>
    <w:pPr>
      <w:ind w:left="1440"/>
    </w:pPr>
  </w:style>
  <w:style w:type="paragraph" w:customStyle="1" w:styleId="Bullet2">
    <w:name w:val="Bullet2"/>
    <w:basedOn w:val="BodyText"/>
    <w:rsid w:val="00ED3ACB"/>
    <w:pPr>
      <w:numPr>
        <w:numId w:val="13"/>
      </w:numPr>
      <w:tabs>
        <w:tab w:val="left" w:pos="288"/>
      </w:tabs>
      <w:ind w:left="288"/>
    </w:pPr>
  </w:style>
  <w:style w:type="character" w:customStyle="1" w:styleId="BodyTextChar">
    <w:name w:val="Body Text Char"/>
    <w:basedOn w:val="DefaultParagraphFont"/>
    <w:link w:val="BodyText"/>
    <w:rsid w:val="00E031F0"/>
    <w:rPr>
      <w:bCs/>
      <w:sz w:val="18"/>
      <w:szCs w:val="18"/>
      <w:lang w:val="en-US" w:eastAsia="en-US" w:bidi="ar-SA"/>
    </w:rPr>
  </w:style>
  <w:style w:type="character" w:customStyle="1" w:styleId="Bullet1CharChar">
    <w:name w:val="Bullet1 Char Char"/>
    <w:basedOn w:val="BodyTextChar"/>
    <w:link w:val="Bullet1"/>
    <w:rsid w:val="00ED3ACB"/>
    <w:rPr>
      <w:bCs/>
      <w:sz w:val="18"/>
      <w:szCs w:val="18"/>
      <w:lang w:val="en-US" w:eastAsia="en-US" w:bidi="ar-SA"/>
    </w:rPr>
  </w:style>
  <w:style w:type="character" w:customStyle="1" w:styleId="Heading1Char">
    <w:name w:val="Heading 1 Char"/>
    <w:basedOn w:val="DefaultParagraphFont"/>
    <w:link w:val="Heading1"/>
    <w:rsid w:val="00AA2A8C"/>
    <w:rPr>
      <w:rFonts w:ascii="Helvetica" w:hAnsi="Helvetica"/>
      <w:b/>
      <w:kern w:val="28"/>
      <w:lang w:val="en-US" w:eastAsia="en-US" w:bidi="ar-SA"/>
    </w:rPr>
  </w:style>
  <w:style w:type="character" w:customStyle="1" w:styleId="Heading2Char">
    <w:name w:val="Heading 2 Char"/>
    <w:basedOn w:val="Heading1Char"/>
    <w:link w:val="Heading2"/>
    <w:rsid w:val="00AA2A8C"/>
    <w:rPr>
      <w:rFonts w:ascii="Helvetica" w:hAnsi="Helvetica"/>
      <w:b/>
      <w:kern w:val="28"/>
      <w:lang w:val="en-US" w:eastAsia="en-US" w:bidi="ar-SA"/>
    </w:rPr>
  </w:style>
  <w:style w:type="paragraph" w:customStyle="1" w:styleId="Keywords">
    <w:name w:val="Keywords"/>
    <w:basedOn w:val="BodyText"/>
    <w:rsid w:val="00E27698"/>
    <w:pPr>
      <w:spacing w:after="120"/>
    </w:pPr>
    <w:rPr>
      <w:sz w:val="16"/>
      <w:szCs w:val="16"/>
    </w:rPr>
  </w:style>
  <w:style w:type="character" w:customStyle="1" w:styleId="CharCharChar">
    <w:name w:val="Char Char Char"/>
    <w:basedOn w:val="DefaultParagraphFont"/>
    <w:locked/>
    <w:rsid w:val="009163F0"/>
    <w:rPr>
      <w:bCs/>
      <w:sz w:val="18"/>
      <w:szCs w:val="18"/>
      <w:lang w:val="en-US" w:eastAsia="en-US" w:bidi="ar-SA"/>
    </w:rPr>
  </w:style>
  <w:style w:type="character" w:styleId="PlaceholderText">
    <w:name w:val="Placeholder Text"/>
    <w:basedOn w:val="DefaultParagraphFont"/>
    <w:uiPriority w:val="99"/>
    <w:semiHidden/>
    <w:rsid w:val="00647721"/>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3781C"/>
    <w:pPr>
      <w:spacing w:after="80"/>
      <w:jc w:val="both"/>
    </w:pPr>
    <w:rPr>
      <w:kern w:val="16"/>
      <w:sz w:val="18"/>
    </w:rPr>
  </w:style>
  <w:style w:type="paragraph" w:styleId="Heading1">
    <w:name w:val="heading 1"/>
    <w:basedOn w:val="Normal"/>
    <w:next w:val="BodyText"/>
    <w:link w:val="Heading1Char"/>
    <w:qFormat/>
    <w:rsid w:val="00D14925"/>
    <w:pPr>
      <w:keepNext/>
      <w:numPr>
        <w:numId w:val="1"/>
      </w:numPr>
      <w:spacing w:before="120"/>
      <w:jc w:val="left"/>
      <w:outlineLvl w:val="0"/>
    </w:pPr>
    <w:rPr>
      <w:rFonts w:ascii="Helvetica" w:hAnsi="Helvetica"/>
      <w:b/>
      <w:kern w:val="28"/>
      <w:sz w:val="20"/>
    </w:rPr>
  </w:style>
  <w:style w:type="paragraph" w:styleId="Heading2">
    <w:name w:val="heading 2"/>
    <w:basedOn w:val="Heading1"/>
    <w:next w:val="BodyText"/>
    <w:link w:val="Heading2Char"/>
    <w:qFormat/>
    <w:rsid w:val="002C067D"/>
    <w:pPr>
      <w:numPr>
        <w:ilvl w:val="1"/>
      </w:numPr>
      <w:outlineLvl w:val="1"/>
    </w:pPr>
  </w:style>
  <w:style w:type="paragraph" w:styleId="Heading3">
    <w:name w:val="heading 3"/>
    <w:basedOn w:val="Heading2"/>
    <w:next w:val="BodyText"/>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3">
    <w:name w:val="List Number 3"/>
    <w:basedOn w:val="Normal"/>
    <w:pPr>
      <w:ind w:left="1080" w:hanging="360"/>
    </w:pPr>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rsid w:val="006642F9"/>
    <w:pPr>
      <w:spacing w:after="20"/>
      <w:jc w:val="center"/>
    </w:pPr>
    <w:rPr>
      <w:rFonts w:ascii="Helvetica" w:hAnsi="Helvetica"/>
      <w:sz w:val="20"/>
      <w:szCs w:val="22"/>
    </w:rPr>
  </w:style>
  <w:style w:type="paragraph" w:customStyle="1" w:styleId="Paper-Title">
    <w:name w:val="Paper-Title"/>
    <w:basedOn w:val="Normal"/>
    <w:rsid w:val="006642F9"/>
    <w:pPr>
      <w:spacing w:after="120"/>
      <w:jc w:val="center"/>
    </w:pPr>
    <w:rPr>
      <w:rFonts w:ascii="Helvetica" w:hAnsi="Helvetica"/>
      <w:b/>
      <w:sz w:val="28"/>
      <w:szCs w:val="28"/>
    </w:rPr>
  </w:style>
  <w:style w:type="paragraph" w:customStyle="1" w:styleId="Affiliations">
    <w:name w:val="Affiliations"/>
    <w:basedOn w:val="Normal"/>
    <w:rsid w:val="00BD410F"/>
    <w:pPr>
      <w:spacing w:after="280"/>
      <w:jc w:val="center"/>
    </w:pPr>
    <w:rPr>
      <w:rFonts w:ascii="Helvetica" w:hAnsi="Helvetica"/>
      <w:sz w:val="16"/>
      <w:szCs w:val="16"/>
    </w:rPr>
  </w:style>
  <w:style w:type="paragraph" w:styleId="FootnoteText">
    <w:name w:val="footnote text"/>
    <w:basedOn w:val="Normal"/>
    <w:semiHidden/>
    <w:pPr>
      <w:ind w:left="144" w:hanging="144"/>
    </w:pPr>
    <w:rPr>
      <w:sz w:val="16"/>
    </w:rPr>
  </w:style>
  <w:style w:type="paragraph" w:customStyle="1" w:styleId="Bullet1">
    <w:name w:val="Bullet1"/>
    <w:basedOn w:val="BodyText"/>
    <w:link w:val="Bullet1CharChar"/>
    <w:rsid w:val="00ED3ACB"/>
    <w:pPr>
      <w:numPr>
        <w:numId w:val="2"/>
      </w:numPr>
      <w:tabs>
        <w:tab w:val="clear" w:pos="360"/>
        <w:tab w:val="num" w:pos="162"/>
      </w:tabs>
      <w:spacing w:after="60"/>
      <w:ind w:left="158" w:hanging="158"/>
    </w:pPr>
  </w:style>
  <w:style w:type="character" w:styleId="CommentReference">
    <w:name w:val="annotation reference"/>
    <w:basedOn w:val="DefaultParagraphFont"/>
    <w:semiHidden/>
    <w:rPr>
      <w:sz w:val="16"/>
      <w:szCs w:val="16"/>
    </w:rPr>
  </w:style>
  <w:style w:type="character" w:customStyle="1" w:styleId="EmailStyle20">
    <w:name w:val="EmailStyle20"/>
    <w:basedOn w:val="DefaultParagraphFont"/>
    <w:rPr>
      <w:rFonts w:ascii="Arial" w:hAnsi="Arial" w:cs="Arial"/>
      <w:color w:val="000000"/>
      <w:sz w:val="20"/>
      <w:szCs w:val="20"/>
    </w:rPr>
  </w:style>
  <w:style w:type="paragraph" w:customStyle="1" w:styleId="Abstract">
    <w:name w:val="Abstract"/>
    <w:basedOn w:val="Heading1"/>
    <w:pPr>
      <w:outlineLvl w:val="9"/>
    </w:pPr>
  </w:style>
  <w:style w:type="paragraph" w:customStyle="1" w:styleId="Captions">
    <w:name w:val="Captions"/>
    <w:basedOn w:val="Normal"/>
    <w:pPr>
      <w:framePr w:w="4680" w:h="2160" w:hRule="exact" w:hSpace="187" w:wrap="around" w:hAnchor="text" w:yAlign="bottom" w:anchorLock="1"/>
      <w:jc w:val="center"/>
    </w:pPr>
    <w:rPr>
      <w:b/>
    </w:rPr>
  </w:style>
  <w:style w:type="table" w:styleId="TableGrid">
    <w:name w:val="Table Grid"/>
    <w:basedOn w:val="TableNormal"/>
    <w:rsid w:val="000265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semiHidden/>
    <w:rPr>
      <w:sz w:val="20"/>
    </w:rPr>
  </w:style>
  <w:style w:type="paragraph" w:styleId="BodyText">
    <w:name w:val="Body Text"/>
    <w:basedOn w:val="Normal"/>
    <w:link w:val="BodyTextChar"/>
    <w:pPr>
      <w:spacing w:line="200" w:lineRule="exact"/>
    </w:pPr>
    <w:rPr>
      <w:bCs/>
      <w:szCs w:val="18"/>
    </w:rPr>
  </w:style>
  <w:style w:type="paragraph" w:styleId="BodyText2">
    <w:name w:val="Body Text 2"/>
    <w:basedOn w:val="Normal"/>
    <w:rPr>
      <w:color w:val="3366FF"/>
    </w:rPr>
  </w:style>
  <w:style w:type="character" w:styleId="Hyperlink">
    <w:name w:val="Hyperlink"/>
    <w:basedOn w:val="DefaultParagraphFont"/>
    <w:rsid w:val="008211D5"/>
    <w:rPr>
      <w:color w:val="0000FF"/>
      <w:u w:val="none" w:color="0000FF"/>
    </w:rPr>
  </w:style>
  <w:style w:type="paragraph" w:styleId="Caption">
    <w:name w:val="caption"/>
    <w:basedOn w:val="Normal"/>
    <w:next w:val="BodyText"/>
    <w:qFormat/>
    <w:pPr>
      <w:spacing w:before="20" w:after="60"/>
      <w:ind w:left="86"/>
      <w:jc w:val="center"/>
    </w:pPr>
  </w:style>
  <w:style w:type="paragraph" w:styleId="DocumentMap">
    <w:name w:val="Document Map"/>
    <w:basedOn w:val="Normal"/>
    <w:semiHidden/>
    <w:pPr>
      <w:shd w:val="clear" w:color="auto" w:fill="000080"/>
    </w:pPr>
    <w:rPr>
      <w:rFonts w:ascii="Tahoma" w:hAnsi="Tahoma" w:cs="Tahoma"/>
    </w:rPr>
  </w:style>
  <w:style w:type="character" w:styleId="Strong">
    <w:name w:val="Strong"/>
    <w:basedOn w:val="DefaultParagraphFont"/>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Courier New" w:hAnsi="Courier New"/>
      <w:color w:val="000000"/>
      <w:sz w:val="20"/>
    </w:rPr>
  </w:style>
  <w:style w:type="paragraph" w:styleId="BodyText3">
    <w:name w:val="Body Text 3"/>
    <w:basedOn w:val="Normal"/>
    <w:rPr>
      <w:color w:val="800080"/>
    </w:rPr>
  </w:style>
  <w:style w:type="paragraph" w:styleId="PlainText">
    <w:name w:val="Plain Text"/>
    <w:basedOn w:val="Normal"/>
    <w:pPr>
      <w:spacing w:after="0"/>
      <w:jc w:val="left"/>
    </w:pPr>
    <w:rPr>
      <w:rFonts w:ascii="Courier New" w:hAnsi="Courier New" w:cs="Tahoma"/>
      <w:sz w:val="20"/>
    </w:rPr>
  </w:style>
  <w:style w:type="paragraph" w:styleId="ListBullet">
    <w:name w:val="List Bullet"/>
    <w:basedOn w:val="Normal"/>
    <w:autoRedefine/>
    <w:pPr>
      <w:numPr>
        <w:numId w:val="3"/>
      </w:numPr>
    </w:pPr>
  </w:style>
  <w:style w:type="character" w:customStyle="1" w:styleId="EmailStyle38">
    <w:name w:val="EmailStyle38"/>
    <w:basedOn w:val="DefaultParagraphFont"/>
    <w:semiHidden/>
    <w:rPr>
      <w:rFonts w:ascii="Arial" w:hAnsi="Arial" w:cs="Arial"/>
      <w:color w:val="000080"/>
      <w:sz w:val="20"/>
    </w:rPr>
  </w:style>
  <w:style w:type="paragraph" w:customStyle="1" w:styleId="Equation">
    <w:name w:val="Equation"/>
    <w:basedOn w:val="Normal"/>
    <w:pPr>
      <w:jc w:val="center"/>
    </w:pPr>
  </w:style>
  <w:style w:type="paragraph" w:customStyle="1" w:styleId="ParHead">
    <w:name w:val="ParHead"/>
    <w:basedOn w:val="Normal"/>
    <w:rPr>
      <w:b/>
      <w:bCs/>
      <w:sz w:val="2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NormalWeb">
    <w:name w:val="Normal (Web)"/>
    <w:basedOn w:val="Normal"/>
    <w:pPr>
      <w:spacing w:before="100" w:beforeAutospacing="1" w:after="100" w:afterAutospacing="1"/>
      <w:jc w:val="left"/>
    </w:pPr>
    <w:rPr>
      <w:sz w:val="24"/>
      <w:szCs w:val="24"/>
    </w:rPr>
  </w:style>
  <w:style w:type="character" w:styleId="FollowedHyperlink">
    <w:name w:val="FollowedHyperlink"/>
    <w:basedOn w:val="DefaultParagraphFont"/>
    <w:rPr>
      <w:color w:val="800080"/>
      <w:u w:val="single"/>
    </w:rPr>
  </w:style>
  <w:style w:type="paragraph" w:customStyle="1" w:styleId="EMail">
    <w:name w:val="EMail"/>
    <w:basedOn w:val="Affiliations"/>
    <w:rPr>
      <w:sz w:val="14"/>
    </w:rPr>
  </w:style>
  <w:style w:type="paragraph" w:styleId="List3">
    <w:name w:val="List 3"/>
    <w:basedOn w:val="Normal"/>
    <w:pPr>
      <w:ind w:left="1080" w:hanging="360"/>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BodyTextIndent">
    <w:name w:val="Body Text Indent"/>
    <w:basedOn w:val="Normal"/>
    <w:pPr>
      <w:spacing w:after="120"/>
      <w:ind w:left="360"/>
    </w:pPr>
  </w:style>
  <w:style w:type="paragraph" w:styleId="NormalIndent">
    <w:name w:val="Normal Indent"/>
    <w:basedOn w:val="Normal"/>
    <w:pPr>
      <w:ind w:left="720"/>
    </w:pPr>
  </w:style>
  <w:style w:type="character" w:customStyle="1" w:styleId="MTEquationSection">
    <w:name w:val="MTEquationSection"/>
    <w:basedOn w:val="DefaultParagraphFont"/>
    <w:rPr>
      <w:vanish/>
      <w:color w:val="FF0000"/>
    </w:rPr>
  </w:style>
  <w:style w:type="paragraph" w:customStyle="1" w:styleId="MTDisplayEquation">
    <w:name w:val="MTDisplayEquation"/>
    <w:basedOn w:val="Normal"/>
    <w:pPr>
      <w:tabs>
        <w:tab w:val="center" w:pos="2400"/>
        <w:tab w:val="right" w:pos="4800"/>
      </w:tabs>
    </w:pPr>
  </w:style>
  <w:style w:type="paragraph" w:customStyle="1" w:styleId="Code">
    <w:name w:val="Code"/>
    <w:basedOn w:val="Normal"/>
    <w:pPr>
      <w:keepLines/>
      <w:spacing w:before="100" w:after="100"/>
      <w:jc w:val="left"/>
    </w:pPr>
    <w:rPr>
      <w:rFonts w:ascii="Arial" w:hAnsi="Arial" w:cs="Arial"/>
      <w:noProof/>
      <w:sz w:val="16"/>
    </w:rPr>
  </w:style>
  <w:style w:type="paragraph" w:styleId="BalloonText">
    <w:name w:val="Balloon Text"/>
    <w:basedOn w:val="Normal"/>
    <w:semiHidden/>
    <w:rPr>
      <w:rFonts w:ascii="Tahoma" w:hAnsi="Tahoma" w:cs="Tahoma"/>
      <w:sz w:val="16"/>
      <w:szCs w:val="16"/>
    </w:rPr>
  </w:style>
  <w:style w:type="paragraph" w:styleId="CommentSubject">
    <w:name w:val="annotation subject"/>
    <w:basedOn w:val="CommentText"/>
    <w:next w:val="CommentText"/>
    <w:semiHidden/>
    <w:rPr>
      <w:b/>
      <w:bCs/>
    </w:rPr>
  </w:style>
  <w:style w:type="paragraph" w:customStyle="1" w:styleId="Italic">
    <w:name w:val="Italic"/>
    <w:basedOn w:val="Normal"/>
    <w:rPr>
      <w:i/>
      <w:iCs/>
    </w:rPr>
  </w:style>
  <w:style w:type="character" w:customStyle="1" w:styleId="BulletChar">
    <w:name w:val="Bullet Char"/>
    <w:basedOn w:val="DefaultParagraphFont"/>
    <w:rPr>
      <w:sz w:val="18"/>
      <w:lang w:val="en-US" w:eastAsia="en-US" w:bidi="ar-SA"/>
    </w:rPr>
  </w:style>
  <w:style w:type="character" w:customStyle="1" w:styleId="ItalicChar">
    <w:name w:val="Italic Char"/>
    <w:basedOn w:val="BulletChar"/>
    <w:rPr>
      <w:i/>
      <w:iCs/>
      <w:sz w:val="18"/>
      <w:lang w:val="en-US" w:eastAsia="en-US" w:bidi="ar-SA"/>
    </w:rPr>
  </w:style>
  <w:style w:type="paragraph" w:customStyle="1" w:styleId="FixLineSpacing">
    <w:name w:val="FixLineSpacing"/>
    <w:basedOn w:val="Normal"/>
    <w:pPr>
      <w:spacing w:line="220" w:lineRule="exact"/>
    </w:pPr>
  </w:style>
  <w:style w:type="paragraph" w:customStyle="1" w:styleId="MathText">
    <w:name w:val="Math Text"/>
    <w:basedOn w:val="BodyText"/>
    <w:pPr>
      <w:spacing w:line="240" w:lineRule="auto"/>
    </w:pPr>
  </w:style>
  <w:style w:type="paragraph" w:customStyle="1" w:styleId="References">
    <w:name w:val="References"/>
    <w:basedOn w:val="Normal"/>
    <w:rsid w:val="008C3299"/>
    <w:pPr>
      <w:keepLines/>
      <w:spacing w:after="40"/>
      <w:ind w:left="216" w:hanging="216"/>
    </w:pPr>
    <w:rPr>
      <w:sz w:val="16"/>
      <w:szCs w:val="18"/>
    </w:rPr>
  </w:style>
  <w:style w:type="paragraph" w:customStyle="1" w:styleId="StyleBodyTextLeftAfter2ptLinespacingsingle">
    <w:name w:val="Style Body Text + Left After:  2 pt Line spacing:  single"/>
    <w:basedOn w:val="BodyText"/>
    <w:rsid w:val="005E064E"/>
    <w:pPr>
      <w:spacing w:after="40"/>
      <w:jc w:val="left"/>
    </w:pPr>
    <w:rPr>
      <w:bCs w:val="0"/>
      <w:szCs w:val="20"/>
    </w:rPr>
  </w:style>
  <w:style w:type="paragraph" w:customStyle="1" w:styleId="StyleCaptionJustified">
    <w:name w:val="Style Caption + Justified"/>
    <w:basedOn w:val="Caption"/>
    <w:next w:val="BlockText"/>
    <w:rsid w:val="00AF3587"/>
    <w:pPr>
      <w:jc w:val="both"/>
    </w:pPr>
  </w:style>
  <w:style w:type="paragraph" w:styleId="BodyTextFirstIndent">
    <w:name w:val="Body Text First Indent"/>
    <w:basedOn w:val="BodyText"/>
    <w:rsid w:val="000D38FE"/>
    <w:pPr>
      <w:spacing w:after="120" w:line="240" w:lineRule="auto"/>
      <w:ind w:firstLine="210"/>
    </w:pPr>
    <w:rPr>
      <w:bCs w:val="0"/>
      <w:szCs w:val="20"/>
    </w:rPr>
  </w:style>
  <w:style w:type="paragraph" w:styleId="BlockText">
    <w:name w:val="Block Text"/>
    <w:basedOn w:val="Normal"/>
    <w:rsid w:val="00AF3587"/>
    <w:pPr>
      <w:spacing w:after="120"/>
      <w:ind w:left="1440" w:right="1440"/>
    </w:pPr>
  </w:style>
  <w:style w:type="paragraph" w:styleId="BodyTextFirstIndent2">
    <w:name w:val="Body Text First Indent 2"/>
    <w:basedOn w:val="BodyTextIndent"/>
    <w:rsid w:val="000D38FE"/>
    <w:pPr>
      <w:ind w:firstLine="210"/>
    </w:pPr>
  </w:style>
  <w:style w:type="paragraph" w:styleId="BodyTextIndent2">
    <w:name w:val="Body Text Indent 2"/>
    <w:basedOn w:val="Normal"/>
    <w:rsid w:val="000D38FE"/>
    <w:pPr>
      <w:spacing w:after="120" w:line="480" w:lineRule="auto"/>
      <w:ind w:left="360"/>
    </w:pPr>
  </w:style>
  <w:style w:type="paragraph" w:styleId="BodyTextIndent3">
    <w:name w:val="Body Text Indent 3"/>
    <w:basedOn w:val="Normal"/>
    <w:rsid w:val="000D38FE"/>
    <w:pPr>
      <w:spacing w:after="120"/>
      <w:ind w:left="360"/>
    </w:pPr>
    <w:rPr>
      <w:sz w:val="16"/>
      <w:szCs w:val="16"/>
    </w:rPr>
  </w:style>
  <w:style w:type="paragraph" w:styleId="Closing">
    <w:name w:val="Closing"/>
    <w:basedOn w:val="Normal"/>
    <w:rsid w:val="000D38FE"/>
    <w:pPr>
      <w:ind w:left="4320"/>
    </w:pPr>
  </w:style>
  <w:style w:type="paragraph" w:styleId="Date">
    <w:name w:val="Date"/>
    <w:basedOn w:val="Normal"/>
    <w:next w:val="Normal"/>
    <w:rsid w:val="000D38FE"/>
  </w:style>
  <w:style w:type="paragraph" w:styleId="E-mailSignature">
    <w:name w:val="E-mail Signature"/>
    <w:basedOn w:val="Normal"/>
    <w:rsid w:val="000D38FE"/>
  </w:style>
  <w:style w:type="paragraph" w:styleId="EndnoteText">
    <w:name w:val="endnote text"/>
    <w:basedOn w:val="Normal"/>
    <w:semiHidden/>
    <w:rsid w:val="000D38FE"/>
    <w:rPr>
      <w:sz w:val="20"/>
    </w:rPr>
  </w:style>
  <w:style w:type="paragraph" w:styleId="EnvelopeAddress">
    <w:name w:val="envelope address"/>
    <w:basedOn w:val="Normal"/>
    <w:rsid w:val="000D38FE"/>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D38FE"/>
    <w:rPr>
      <w:rFonts w:ascii="Arial" w:hAnsi="Arial" w:cs="Arial"/>
      <w:sz w:val="20"/>
    </w:rPr>
  </w:style>
  <w:style w:type="paragraph" w:styleId="HTMLAddress">
    <w:name w:val="HTML Address"/>
    <w:basedOn w:val="Normal"/>
    <w:rsid w:val="000D38FE"/>
    <w:rPr>
      <w:i/>
      <w:iCs/>
    </w:rPr>
  </w:style>
  <w:style w:type="paragraph" w:styleId="Index1">
    <w:name w:val="index 1"/>
    <w:basedOn w:val="Normal"/>
    <w:next w:val="Normal"/>
    <w:autoRedefine/>
    <w:semiHidden/>
    <w:rsid w:val="000D38FE"/>
    <w:pPr>
      <w:ind w:left="180" w:hanging="180"/>
    </w:pPr>
  </w:style>
  <w:style w:type="paragraph" w:styleId="Index2">
    <w:name w:val="index 2"/>
    <w:basedOn w:val="Normal"/>
    <w:next w:val="Normal"/>
    <w:autoRedefine/>
    <w:semiHidden/>
    <w:rsid w:val="000D38FE"/>
    <w:pPr>
      <w:ind w:left="360" w:hanging="180"/>
    </w:pPr>
  </w:style>
  <w:style w:type="paragraph" w:styleId="Index3">
    <w:name w:val="index 3"/>
    <w:basedOn w:val="Normal"/>
    <w:next w:val="Normal"/>
    <w:autoRedefine/>
    <w:semiHidden/>
    <w:rsid w:val="000D38FE"/>
    <w:pPr>
      <w:ind w:left="540" w:hanging="180"/>
    </w:pPr>
  </w:style>
  <w:style w:type="paragraph" w:styleId="Index4">
    <w:name w:val="index 4"/>
    <w:basedOn w:val="Normal"/>
    <w:next w:val="Normal"/>
    <w:autoRedefine/>
    <w:semiHidden/>
    <w:rsid w:val="000D38FE"/>
    <w:pPr>
      <w:ind w:left="720" w:hanging="180"/>
    </w:pPr>
  </w:style>
  <w:style w:type="paragraph" w:styleId="Index5">
    <w:name w:val="index 5"/>
    <w:basedOn w:val="Normal"/>
    <w:next w:val="Normal"/>
    <w:autoRedefine/>
    <w:semiHidden/>
    <w:rsid w:val="000D38FE"/>
    <w:pPr>
      <w:ind w:left="900" w:hanging="180"/>
    </w:pPr>
  </w:style>
  <w:style w:type="paragraph" w:styleId="Index6">
    <w:name w:val="index 6"/>
    <w:basedOn w:val="Normal"/>
    <w:next w:val="Normal"/>
    <w:autoRedefine/>
    <w:semiHidden/>
    <w:rsid w:val="000D38FE"/>
    <w:pPr>
      <w:ind w:left="1080" w:hanging="180"/>
    </w:pPr>
  </w:style>
  <w:style w:type="paragraph" w:styleId="Index7">
    <w:name w:val="index 7"/>
    <w:basedOn w:val="Normal"/>
    <w:next w:val="Normal"/>
    <w:autoRedefine/>
    <w:semiHidden/>
    <w:rsid w:val="000D38FE"/>
    <w:pPr>
      <w:ind w:left="1260" w:hanging="180"/>
    </w:pPr>
  </w:style>
  <w:style w:type="paragraph" w:styleId="Index8">
    <w:name w:val="index 8"/>
    <w:basedOn w:val="Normal"/>
    <w:next w:val="Normal"/>
    <w:autoRedefine/>
    <w:semiHidden/>
    <w:rsid w:val="000D38FE"/>
    <w:pPr>
      <w:ind w:left="1440" w:hanging="180"/>
    </w:pPr>
  </w:style>
  <w:style w:type="paragraph" w:styleId="Index9">
    <w:name w:val="index 9"/>
    <w:basedOn w:val="Normal"/>
    <w:next w:val="Normal"/>
    <w:autoRedefine/>
    <w:semiHidden/>
    <w:rsid w:val="000D38FE"/>
    <w:pPr>
      <w:ind w:left="1620" w:hanging="180"/>
    </w:pPr>
  </w:style>
  <w:style w:type="paragraph" w:styleId="IndexHeading">
    <w:name w:val="index heading"/>
    <w:basedOn w:val="Normal"/>
    <w:next w:val="Index1"/>
    <w:semiHidden/>
    <w:rsid w:val="000D38FE"/>
    <w:rPr>
      <w:rFonts w:ascii="Arial" w:hAnsi="Arial" w:cs="Arial"/>
      <w:b/>
      <w:bCs/>
    </w:rPr>
  </w:style>
  <w:style w:type="paragraph" w:styleId="List">
    <w:name w:val="List"/>
    <w:basedOn w:val="Normal"/>
    <w:rsid w:val="000D38FE"/>
    <w:pPr>
      <w:ind w:left="360" w:hanging="360"/>
    </w:pPr>
  </w:style>
  <w:style w:type="paragraph" w:styleId="List2">
    <w:name w:val="List 2"/>
    <w:basedOn w:val="Normal"/>
    <w:rsid w:val="000D38FE"/>
    <w:pPr>
      <w:ind w:left="720" w:hanging="360"/>
    </w:pPr>
  </w:style>
  <w:style w:type="paragraph" w:styleId="List4">
    <w:name w:val="List 4"/>
    <w:basedOn w:val="Normal"/>
    <w:rsid w:val="000D38FE"/>
    <w:pPr>
      <w:ind w:left="1440" w:hanging="360"/>
    </w:pPr>
  </w:style>
  <w:style w:type="paragraph" w:styleId="List5">
    <w:name w:val="List 5"/>
    <w:basedOn w:val="Normal"/>
    <w:rsid w:val="000D38FE"/>
    <w:pPr>
      <w:ind w:left="1800" w:hanging="360"/>
    </w:pPr>
  </w:style>
  <w:style w:type="paragraph" w:styleId="ListBullet2">
    <w:name w:val="List Bullet 2"/>
    <w:basedOn w:val="Normal"/>
    <w:autoRedefine/>
    <w:rsid w:val="000D38FE"/>
    <w:pPr>
      <w:numPr>
        <w:numId w:val="4"/>
      </w:numPr>
    </w:pPr>
  </w:style>
  <w:style w:type="paragraph" w:styleId="ListBullet3">
    <w:name w:val="List Bullet 3"/>
    <w:basedOn w:val="Normal"/>
    <w:autoRedefine/>
    <w:rsid w:val="000D38FE"/>
    <w:pPr>
      <w:numPr>
        <w:numId w:val="5"/>
      </w:numPr>
    </w:pPr>
  </w:style>
  <w:style w:type="paragraph" w:styleId="ListBullet4">
    <w:name w:val="List Bullet 4"/>
    <w:basedOn w:val="Normal"/>
    <w:autoRedefine/>
    <w:rsid w:val="000D38FE"/>
    <w:pPr>
      <w:numPr>
        <w:numId w:val="6"/>
      </w:numPr>
    </w:pPr>
  </w:style>
  <w:style w:type="paragraph" w:styleId="ListBullet5">
    <w:name w:val="List Bullet 5"/>
    <w:basedOn w:val="Normal"/>
    <w:autoRedefine/>
    <w:rsid w:val="000D38FE"/>
    <w:pPr>
      <w:numPr>
        <w:numId w:val="7"/>
      </w:numPr>
    </w:pPr>
  </w:style>
  <w:style w:type="paragraph" w:styleId="ListContinue3">
    <w:name w:val="List Continue 3"/>
    <w:basedOn w:val="Normal"/>
    <w:rsid w:val="000D38FE"/>
    <w:pPr>
      <w:spacing w:after="120"/>
      <w:ind w:left="1080"/>
    </w:pPr>
  </w:style>
  <w:style w:type="paragraph" w:styleId="ListContinue4">
    <w:name w:val="List Continue 4"/>
    <w:basedOn w:val="Normal"/>
    <w:rsid w:val="000D38FE"/>
    <w:pPr>
      <w:spacing w:after="120"/>
      <w:ind w:left="1440"/>
    </w:pPr>
  </w:style>
  <w:style w:type="paragraph" w:styleId="ListContinue5">
    <w:name w:val="List Continue 5"/>
    <w:basedOn w:val="Normal"/>
    <w:rsid w:val="000D38FE"/>
    <w:pPr>
      <w:spacing w:after="120"/>
      <w:ind w:left="1800"/>
    </w:pPr>
  </w:style>
  <w:style w:type="paragraph" w:styleId="ListNumber">
    <w:name w:val="List Number"/>
    <w:basedOn w:val="Normal"/>
    <w:rsid w:val="00044AEE"/>
    <w:pPr>
      <w:numPr>
        <w:numId w:val="8"/>
      </w:numPr>
    </w:pPr>
  </w:style>
  <w:style w:type="paragraph" w:styleId="ListNumber2">
    <w:name w:val="List Number 2"/>
    <w:basedOn w:val="Normal"/>
    <w:rsid w:val="000D38FE"/>
    <w:pPr>
      <w:numPr>
        <w:numId w:val="9"/>
      </w:numPr>
    </w:pPr>
  </w:style>
  <w:style w:type="paragraph" w:styleId="ListNumber4">
    <w:name w:val="List Number 4"/>
    <w:basedOn w:val="Normal"/>
    <w:rsid w:val="000D38FE"/>
    <w:pPr>
      <w:numPr>
        <w:numId w:val="10"/>
      </w:numPr>
    </w:pPr>
  </w:style>
  <w:style w:type="paragraph" w:styleId="ListNumber5">
    <w:name w:val="List Number 5"/>
    <w:basedOn w:val="Normal"/>
    <w:rsid w:val="000D38FE"/>
    <w:pPr>
      <w:numPr>
        <w:numId w:val="11"/>
      </w:numPr>
    </w:pPr>
  </w:style>
  <w:style w:type="paragraph" w:styleId="MacroText">
    <w:name w:val="macro"/>
    <w:semiHidden/>
    <w:rsid w:val="000D38FE"/>
    <w:pPr>
      <w:tabs>
        <w:tab w:val="left" w:pos="480"/>
        <w:tab w:val="left" w:pos="960"/>
        <w:tab w:val="left" w:pos="1440"/>
        <w:tab w:val="left" w:pos="1920"/>
        <w:tab w:val="left" w:pos="2400"/>
        <w:tab w:val="left" w:pos="2880"/>
        <w:tab w:val="left" w:pos="3360"/>
        <w:tab w:val="left" w:pos="3840"/>
        <w:tab w:val="left" w:pos="4320"/>
      </w:tabs>
      <w:spacing w:after="80"/>
      <w:jc w:val="both"/>
    </w:pPr>
    <w:rPr>
      <w:rFonts w:ascii="Courier New" w:hAnsi="Courier New" w:cs="Courier New"/>
    </w:rPr>
  </w:style>
  <w:style w:type="paragraph" w:styleId="MessageHeader">
    <w:name w:val="Message Header"/>
    <w:basedOn w:val="Normal"/>
    <w:rsid w:val="000D38F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teHeading">
    <w:name w:val="Note Heading"/>
    <w:basedOn w:val="Normal"/>
    <w:next w:val="Normal"/>
    <w:rsid w:val="000D38FE"/>
  </w:style>
  <w:style w:type="paragraph" w:styleId="Salutation">
    <w:name w:val="Salutation"/>
    <w:basedOn w:val="Normal"/>
    <w:next w:val="Normal"/>
    <w:rsid w:val="000D38FE"/>
  </w:style>
  <w:style w:type="paragraph" w:styleId="Signature">
    <w:name w:val="Signature"/>
    <w:basedOn w:val="Normal"/>
    <w:rsid w:val="000D38FE"/>
    <w:pPr>
      <w:ind w:left="4320"/>
    </w:pPr>
  </w:style>
  <w:style w:type="paragraph" w:styleId="Subtitle">
    <w:name w:val="Subtitle"/>
    <w:basedOn w:val="Normal"/>
    <w:qFormat/>
    <w:rsid w:val="000D38FE"/>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0D38FE"/>
    <w:pPr>
      <w:ind w:left="180" w:hanging="180"/>
    </w:pPr>
  </w:style>
  <w:style w:type="paragraph" w:styleId="TableofFigures">
    <w:name w:val="table of figures"/>
    <w:basedOn w:val="Normal"/>
    <w:next w:val="Normal"/>
    <w:semiHidden/>
    <w:rsid w:val="000D38FE"/>
    <w:pPr>
      <w:ind w:left="360" w:hanging="360"/>
    </w:pPr>
  </w:style>
  <w:style w:type="paragraph" w:styleId="Title">
    <w:name w:val="Title"/>
    <w:basedOn w:val="Normal"/>
    <w:qFormat/>
    <w:rsid w:val="000D38FE"/>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0D38FE"/>
    <w:pPr>
      <w:spacing w:before="120"/>
    </w:pPr>
    <w:rPr>
      <w:rFonts w:ascii="Arial" w:hAnsi="Arial" w:cs="Arial"/>
      <w:b/>
      <w:bCs/>
      <w:sz w:val="24"/>
      <w:szCs w:val="24"/>
    </w:rPr>
  </w:style>
  <w:style w:type="paragraph" w:styleId="TOC1">
    <w:name w:val="toc 1"/>
    <w:basedOn w:val="Normal"/>
    <w:next w:val="Normal"/>
    <w:autoRedefine/>
    <w:semiHidden/>
    <w:rsid w:val="000D38FE"/>
  </w:style>
  <w:style w:type="paragraph" w:styleId="TOC2">
    <w:name w:val="toc 2"/>
    <w:basedOn w:val="Normal"/>
    <w:next w:val="Normal"/>
    <w:autoRedefine/>
    <w:semiHidden/>
    <w:rsid w:val="000D38FE"/>
    <w:pPr>
      <w:ind w:left="180"/>
    </w:pPr>
  </w:style>
  <w:style w:type="paragraph" w:styleId="TOC3">
    <w:name w:val="toc 3"/>
    <w:basedOn w:val="Normal"/>
    <w:next w:val="Normal"/>
    <w:autoRedefine/>
    <w:semiHidden/>
    <w:rsid w:val="000D38FE"/>
    <w:pPr>
      <w:ind w:left="360"/>
    </w:pPr>
  </w:style>
  <w:style w:type="paragraph" w:styleId="TOC4">
    <w:name w:val="toc 4"/>
    <w:basedOn w:val="Normal"/>
    <w:next w:val="Normal"/>
    <w:autoRedefine/>
    <w:semiHidden/>
    <w:rsid w:val="000D38FE"/>
    <w:pPr>
      <w:ind w:left="540"/>
    </w:pPr>
  </w:style>
  <w:style w:type="paragraph" w:styleId="TOC5">
    <w:name w:val="toc 5"/>
    <w:basedOn w:val="Normal"/>
    <w:next w:val="Normal"/>
    <w:autoRedefine/>
    <w:semiHidden/>
    <w:rsid w:val="000D38FE"/>
    <w:pPr>
      <w:ind w:left="720"/>
    </w:pPr>
  </w:style>
  <w:style w:type="paragraph" w:styleId="TOC6">
    <w:name w:val="toc 6"/>
    <w:basedOn w:val="Normal"/>
    <w:next w:val="Normal"/>
    <w:autoRedefine/>
    <w:semiHidden/>
    <w:rsid w:val="000D38FE"/>
    <w:pPr>
      <w:ind w:left="900"/>
    </w:pPr>
  </w:style>
  <w:style w:type="paragraph" w:styleId="TOC7">
    <w:name w:val="toc 7"/>
    <w:basedOn w:val="Normal"/>
    <w:next w:val="Normal"/>
    <w:autoRedefine/>
    <w:semiHidden/>
    <w:rsid w:val="000D38FE"/>
    <w:pPr>
      <w:ind w:left="1080"/>
    </w:pPr>
  </w:style>
  <w:style w:type="paragraph" w:styleId="TOC8">
    <w:name w:val="toc 8"/>
    <w:basedOn w:val="Normal"/>
    <w:next w:val="Normal"/>
    <w:autoRedefine/>
    <w:semiHidden/>
    <w:rsid w:val="000D38FE"/>
    <w:pPr>
      <w:ind w:left="1260"/>
    </w:pPr>
  </w:style>
  <w:style w:type="paragraph" w:styleId="TOC9">
    <w:name w:val="toc 9"/>
    <w:basedOn w:val="Normal"/>
    <w:next w:val="Normal"/>
    <w:autoRedefine/>
    <w:semiHidden/>
    <w:rsid w:val="000D38FE"/>
    <w:pPr>
      <w:ind w:left="1440"/>
    </w:pPr>
  </w:style>
  <w:style w:type="paragraph" w:customStyle="1" w:styleId="Bullet2">
    <w:name w:val="Bullet2"/>
    <w:basedOn w:val="BodyText"/>
    <w:rsid w:val="00ED3ACB"/>
    <w:pPr>
      <w:numPr>
        <w:numId w:val="13"/>
      </w:numPr>
      <w:tabs>
        <w:tab w:val="left" w:pos="288"/>
      </w:tabs>
      <w:ind w:left="288"/>
    </w:pPr>
  </w:style>
  <w:style w:type="character" w:customStyle="1" w:styleId="BodyTextChar">
    <w:name w:val="Body Text Char"/>
    <w:basedOn w:val="DefaultParagraphFont"/>
    <w:link w:val="BodyText"/>
    <w:rsid w:val="00E031F0"/>
    <w:rPr>
      <w:bCs/>
      <w:sz w:val="18"/>
      <w:szCs w:val="18"/>
      <w:lang w:val="en-US" w:eastAsia="en-US" w:bidi="ar-SA"/>
    </w:rPr>
  </w:style>
  <w:style w:type="character" w:customStyle="1" w:styleId="Bullet1CharChar">
    <w:name w:val="Bullet1 Char Char"/>
    <w:basedOn w:val="BodyTextChar"/>
    <w:link w:val="Bullet1"/>
    <w:rsid w:val="00ED3ACB"/>
    <w:rPr>
      <w:bCs/>
      <w:sz w:val="18"/>
      <w:szCs w:val="18"/>
      <w:lang w:val="en-US" w:eastAsia="en-US" w:bidi="ar-SA"/>
    </w:rPr>
  </w:style>
  <w:style w:type="character" w:customStyle="1" w:styleId="Heading1Char">
    <w:name w:val="Heading 1 Char"/>
    <w:basedOn w:val="DefaultParagraphFont"/>
    <w:link w:val="Heading1"/>
    <w:rsid w:val="00AA2A8C"/>
    <w:rPr>
      <w:rFonts w:ascii="Helvetica" w:hAnsi="Helvetica"/>
      <w:b/>
      <w:kern w:val="28"/>
      <w:lang w:val="en-US" w:eastAsia="en-US" w:bidi="ar-SA"/>
    </w:rPr>
  </w:style>
  <w:style w:type="character" w:customStyle="1" w:styleId="Heading2Char">
    <w:name w:val="Heading 2 Char"/>
    <w:basedOn w:val="Heading1Char"/>
    <w:link w:val="Heading2"/>
    <w:rsid w:val="00AA2A8C"/>
    <w:rPr>
      <w:rFonts w:ascii="Helvetica" w:hAnsi="Helvetica"/>
      <w:b/>
      <w:kern w:val="28"/>
      <w:lang w:val="en-US" w:eastAsia="en-US" w:bidi="ar-SA"/>
    </w:rPr>
  </w:style>
  <w:style w:type="paragraph" w:customStyle="1" w:styleId="Keywords">
    <w:name w:val="Keywords"/>
    <w:basedOn w:val="BodyText"/>
    <w:rsid w:val="00E27698"/>
    <w:pPr>
      <w:spacing w:after="120"/>
    </w:pPr>
    <w:rPr>
      <w:sz w:val="16"/>
      <w:szCs w:val="16"/>
    </w:rPr>
  </w:style>
  <w:style w:type="character" w:customStyle="1" w:styleId="CharCharChar">
    <w:name w:val="Char Char Char"/>
    <w:basedOn w:val="DefaultParagraphFont"/>
    <w:locked/>
    <w:rsid w:val="009163F0"/>
    <w:rPr>
      <w:bCs/>
      <w:sz w:val="18"/>
      <w:szCs w:val="18"/>
      <w:lang w:val="en-US" w:eastAsia="en-US" w:bidi="ar-SA"/>
    </w:rPr>
  </w:style>
  <w:style w:type="character" w:styleId="PlaceholderText">
    <w:name w:val="Placeholder Text"/>
    <w:basedOn w:val="DefaultParagraphFont"/>
    <w:uiPriority w:val="99"/>
    <w:semiHidden/>
    <w:rsid w:val="0064772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2460079">
      <w:bodyDiv w:val="1"/>
      <w:marLeft w:val="0"/>
      <w:marRight w:val="0"/>
      <w:marTop w:val="0"/>
      <w:marBottom w:val="0"/>
      <w:divBdr>
        <w:top w:val="none" w:sz="0" w:space="0" w:color="auto"/>
        <w:left w:val="none" w:sz="0" w:space="0" w:color="auto"/>
        <w:bottom w:val="none" w:sz="0" w:space="0" w:color="auto"/>
        <w:right w:val="none" w:sz="0" w:space="0" w:color="auto"/>
      </w:divBdr>
    </w:div>
    <w:div w:id="968781309">
      <w:bodyDiv w:val="1"/>
      <w:marLeft w:val="0"/>
      <w:marRight w:val="0"/>
      <w:marTop w:val="0"/>
      <w:marBottom w:val="0"/>
      <w:divBdr>
        <w:top w:val="none" w:sz="0" w:space="0" w:color="auto"/>
        <w:left w:val="none" w:sz="0" w:space="0" w:color="auto"/>
        <w:bottom w:val="none" w:sz="0" w:space="0" w:color="auto"/>
        <w:right w:val="none" w:sz="0" w:space="0" w:color="auto"/>
      </w:divBdr>
    </w:div>
    <w:div w:id="1103956004">
      <w:bodyDiv w:val="1"/>
      <w:marLeft w:val="0"/>
      <w:marRight w:val="0"/>
      <w:marTop w:val="0"/>
      <w:marBottom w:val="0"/>
      <w:divBdr>
        <w:top w:val="none" w:sz="0" w:space="0" w:color="auto"/>
        <w:left w:val="none" w:sz="0" w:space="0" w:color="auto"/>
        <w:bottom w:val="none" w:sz="0" w:space="0" w:color="auto"/>
        <w:right w:val="none" w:sz="0" w:space="0" w:color="auto"/>
      </w:divBdr>
    </w:div>
    <w:div w:id="1117527094">
      <w:bodyDiv w:val="1"/>
      <w:marLeft w:val="0"/>
      <w:marRight w:val="0"/>
      <w:marTop w:val="0"/>
      <w:marBottom w:val="0"/>
      <w:divBdr>
        <w:top w:val="none" w:sz="0" w:space="0" w:color="auto"/>
        <w:left w:val="none" w:sz="0" w:space="0" w:color="auto"/>
        <w:bottom w:val="none" w:sz="0" w:space="0" w:color="auto"/>
        <w:right w:val="none" w:sz="0" w:space="0" w:color="auto"/>
      </w:divBdr>
      <w:divsChild>
        <w:div w:id="1658412113">
          <w:marLeft w:val="0"/>
          <w:marRight w:val="0"/>
          <w:marTop w:val="0"/>
          <w:marBottom w:val="0"/>
          <w:divBdr>
            <w:top w:val="none" w:sz="0" w:space="0" w:color="auto"/>
            <w:left w:val="none" w:sz="0" w:space="0" w:color="auto"/>
            <w:bottom w:val="none" w:sz="0" w:space="0" w:color="auto"/>
            <w:right w:val="none" w:sz="0" w:space="0" w:color="auto"/>
          </w:divBdr>
          <w:divsChild>
            <w:div w:id="423065578">
              <w:marLeft w:val="0"/>
              <w:marRight w:val="0"/>
              <w:marTop w:val="0"/>
              <w:marBottom w:val="0"/>
              <w:divBdr>
                <w:top w:val="none" w:sz="0" w:space="0" w:color="auto"/>
                <w:left w:val="none" w:sz="0" w:space="0" w:color="auto"/>
                <w:bottom w:val="none" w:sz="0" w:space="0" w:color="auto"/>
                <w:right w:val="none" w:sz="0" w:space="0" w:color="auto"/>
              </w:divBdr>
            </w:div>
            <w:div w:id="18784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84690">
      <w:bodyDiv w:val="1"/>
      <w:marLeft w:val="0"/>
      <w:marRight w:val="0"/>
      <w:marTop w:val="0"/>
      <w:marBottom w:val="0"/>
      <w:divBdr>
        <w:top w:val="none" w:sz="0" w:space="0" w:color="auto"/>
        <w:left w:val="none" w:sz="0" w:space="0" w:color="auto"/>
        <w:bottom w:val="none" w:sz="0" w:space="0" w:color="auto"/>
        <w:right w:val="none" w:sz="0" w:space="0" w:color="auto"/>
      </w:divBdr>
    </w:div>
    <w:div w:id="1317104218">
      <w:bodyDiv w:val="1"/>
      <w:marLeft w:val="0"/>
      <w:marRight w:val="0"/>
      <w:marTop w:val="0"/>
      <w:marBottom w:val="0"/>
      <w:divBdr>
        <w:top w:val="none" w:sz="0" w:space="0" w:color="auto"/>
        <w:left w:val="none" w:sz="0" w:space="0" w:color="auto"/>
        <w:bottom w:val="none" w:sz="0" w:space="0" w:color="auto"/>
        <w:right w:val="none" w:sz="0" w:space="0" w:color="auto"/>
      </w:divBdr>
      <w:divsChild>
        <w:div w:id="1631207837">
          <w:marLeft w:val="0"/>
          <w:marRight w:val="0"/>
          <w:marTop w:val="0"/>
          <w:marBottom w:val="0"/>
          <w:divBdr>
            <w:top w:val="none" w:sz="0" w:space="0" w:color="auto"/>
            <w:left w:val="none" w:sz="0" w:space="0" w:color="auto"/>
            <w:bottom w:val="none" w:sz="0" w:space="0" w:color="auto"/>
            <w:right w:val="none" w:sz="0" w:space="0" w:color="auto"/>
          </w:divBdr>
          <w:divsChild>
            <w:div w:id="563494732">
              <w:marLeft w:val="0"/>
              <w:marRight w:val="0"/>
              <w:marTop w:val="0"/>
              <w:marBottom w:val="0"/>
              <w:divBdr>
                <w:top w:val="none" w:sz="0" w:space="0" w:color="auto"/>
                <w:left w:val="none" w:sz="0" w:space="0" w:color="auto"/>
                <w:bottom w:val="none" w:sz="0" w:space="0" w:color="auto"/>
                <w:right w:val="none" w:sz="0" w:space="0" w:color="auto"/>
              </w:divBdr>
            </w:div>
            <w:div w:id="1098452141">
              <w:marLeft w:val="0"/>
              <w:marRight w:val="0"/>
              <w:marTop w:val="0"/>
              <w:marBottom w:val="0"/>
              <w:divBdr>
                <w:top w:val="none" w:sz="0" w:space="0" w:color="auto"/>
                <w:left w:val="none" w:sz="0" w:space="0" w:color="auto"/>
                <w:bottom w:val="none" w:sz="0" w:space="0" w:color="auto"/>
                <w:right w:val="none" w:sz="0" w:space="0" w:color="auto"/>
              </w:divBdr>
            </w:div>
            <w:div w:id="1764110851">
              <w:marLeft w:val="0"/>
              <w:marRight w:val="0"/>
              <w:marTop w:val="0"/>
              <w:marBottom w:val="0"/>
              <w:divBdr>
                <w:top w:val="none" w:sz="0" w:space="0" w:color="auto"/>
                <w:left w:val="none" w:sz="0" w:space="0" w:color="auto"/>
                <w:bottom w:val="none" w:sz="0" w:space="0" w:color="auto"/>
                <w:right w:val="none" w:sz="0" w:space="0" w:color="auto"/>
              </w:divBdr>
            </w:div>
            <w:div w:id="18189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76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image" Target="media/image27.jpeg"/><Relationship Id="rId21" Type="http://schemas.openxmlformats.org/officeDocument/2006/relationships/image" Target="media/image11.jpeg"/><Relationship Id="rId34" Type="http://schemas.openxmlformats.org/officeDocument/2006/relationships/image" Target="media/image23.jpeg"/><Relationship Id="rId42" Type="http://schemas.openxmlformats.org/officeDocument/2006/relationships/hyperlink" Target="http://citeseer.nj.nec.com/541758.html" TargetMode="External"/><Relationship Id="rId47" Type="http://schemas.openxmlformats.org/officeDocument/2006/relationships/hyperlink" Target="http://www.eecs.harvard.edu/~gu/sphere/sphere.pdf" TargetMode="External"/><Relationship Id="rId50" Type="http://schemas.openxmlformats.org/officeDocument/2006/relationships/hyperlink" Target="http://cm.bell-labs.com/who/wim/papers/normalmesh/" TargetMode="External"/><Relationship Id="rId55" Type="http://schemas.openxmlformats.org/officeDocument/2006/relationships/hyperlink" Target="http://www.multires.caltech.edu/pubs/global.pdf" TargetMode="External"/><Relationship Id="rId63" Type="http://schemas.openxmlformats.org/officeDocument/2006/relationships/hyperlink" Target="http://www.cs.utah.edu/mesh/praun03_sphparam_web.pdf" TargetMode="External"/><Relationship Id="rId68" Type="http://schemas.openxmlformats.org/officeDocument/2006/relationships/hyperlink" Target="http://citeseer.nj.nec.com/turk92retiling.html" TargetMode="Externa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8.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hyperlink" Target="http://heim.ifi.uio.no/~michaelf/focus/param.html" TargetMode="External"/><Relationship Id="rId53" Type="http://schemas.openxmlformats.org/officeDocument/2006/relationships/hyperlink" Target="http://www.cs.caltech.edu/~hormann/papers/mips.pdf" TargetMode="External"/><Relationship Id="rId58" Type="http://schemas.openxmlformats.org/officeDocument/2006/relationships/hyperlink" Target="http://cm.bell-labs.com/who/wim/papers/sig98/" TargetMode="External"/><Relationship Id="rId66" Type="http://schemas.openxmlformats.org/officeDocument/2006/relationships/hyperlink" Target="http://graphics.cs.uiuc.edu/~jch/papers/seamster.pdf"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oleObject" Target="embeddings/oleObject1.bin"/><Relationship Id="rId49" Type="http://schemas.openxmlformats.org/officeDocument/2006/relationships/hyperlink" Target="http://www.cise.ufl.edu/~gu/papers/sgp_final.pdf" TargetMode="External"/><Relationship Id="rId57" Type="http://schemas.openxmlformats.org/officeDocument/2006/relationships/hyperlink" Target="http://portal.acm.org/citation.cfm?doid=378583.378630" TargetMode="External"/><Relationship Id="rId61" Type="http://schemas.openxmlformats.org/officeDocument/2006/relationships/hyperlink" Target="http://doi.acm.org/10.1145/166117.166120" TargetMode="External"/><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image" Target="media/image20.jpeg"/><Relationship Id="rId44" Type="http://schemas.openxmlformats.org/officeDocument/2006/relationships/hyperlink" Target="http://research.microsoft.com/~hoppe" TargetMode="External"/><Relationship Id="rId52" Type="http://schemas.openxmlformats.org/officeDocument/2006/relationships/hyperlink" Target="http://www.research.microsoft.com/~hoppe" TargetMode="External"/><Relationship Id="rId60" Type="http://schemas.openxmlformats.org/officeDocument/2006/relationships/hyperlink" Target="http://www.loria.fr/~levy/Galleries/LSCM/index.html" TargetMode="External"/><Relationship Id="rId65" Type="http://schemas.openxmlformats.org/officeDocument/2006/relationships/hyperlink" Target="http://www.research.microsoft.com/~hoppe"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header" Target="header3.xml"/><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emf"/><Relationship Id="rId43" Type="http://schemas.openxmlformats.org/officeDocument/2006/relationships/hyperlink" Target="http://www-grail.usc.edu/pubs/DMA02.pdf" TargetMode="External"/><Relationship Id="rId48" Type="http://schemas.openxmlformats.org/officeDocument/2006/relationships/hyperlink" Target="http://research.microsoft.com/~hoppe/gim_lowres.pdf" TargetMode="External"/><Relationship Id="rId56" Type="http://schemas.openxmlformats.org/officeDocument/2006/relationships/hyperlink" Target="http://www.cs.technion.ac.il/~sheffa/papers/SigConstr.pdf" TargetMode="External"/><Relationship Id="rId64" Type="http://schemas.openxmlformats.org/officeDocument/2006/relationships/hyperlink" Target="http://www.research.microsoft.com/~hoppe"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plweb.bwh.harvard.edu:8000/pages/papers/tannenba/texture/texture.pdf" TargetMode="External"/><Relationship Id="rId3" Type="http://schemas.microsoft.com/office/2007/relationships/stylesWithEffects" Target="stylesWithEffects.xml"/><Relationship Id="rId12" Type="http://schemas.openxmlformats.org/officeDocument/2006/relationships/header" Target="header1.xm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6.jpeg"/><Relationship Id="rId46" Type="http://schemas.openxmlformats.org/officeDocument/2006/relationships/hyperlink" Target="http://www.multires.caltech.edu/teaching/courses/cs101.3.spring02/cs101_files/resources/Parameterization/Floater.pdf" TargetMode="External"/><Relationship Id="rId59" Type="http://schemas.openxmlformats.org/officeDocument/2006/relationships/hyperlink" Target="http://citeseer.nj.nec.com/lee99multiresolution.html" TargetMode="External"/><Relationship Id="rId67" Type="http://schemas.openxmlformats.org/officeDocument/2006/relationships/hyperlink" Target="http://portal.acm.org/citation.cfm?id=602154&amp;coll=portal&amp;dl=ACM&amp;CFID=11111111&amp;CFTOKEN=2222222" TargetMode="External"/><Relationship Id="rId20" Type="http://schemas.openxmlformats.org/officeDocument/2006/relationships/image" Target="media/image10.jpeg"/><Relationship Id="rId41" Type="http://schemas.openxmlformats.org/officeDocument/2006/relationships/hyperlink" Target="http://citeseer.nj.nec.com/577484.html" TargetMode="External"/><Relationship Id="rId54" Type="http://schemas.openxmlformats.org/officeDocument/2006/relationships/hyperlink" Target="http://www.cs.caltech.edu/~hormann/papers/hierarchical.pdf" TargetMode="External"/><Relationship Id="rId62" Type="http://schemas.openxmlformats.org/officeDocument/2006/relationships/hyperlink" Target="http://www.cs.princeton.edu/gfx/proj/reparam/"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TotalTime>
  <Pages>8</Pages>
  <Words>7718</Words>
  <Characters>43995</Characters>
  <Application>Microsoft Office Word</Application>
  <DocSecurity>0</DocSecurity>
  <Lines>366</Lines>
  <Paragraphs>103</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Inter-Surface Mapping</vt:lpstr>
      <vt:lpstr>Abstract</vt:lpstr>
      <vt:lpstr>Introduction</vt:lpstr>
      <vt:lpstr>Related work</vt:lpstr>
      <vt:lpstr>Approach overview</vt:lpstr>
      <vt:lpstr>Initialization of coarse map</vt:lpstr>
      <vt:lpstr>Coarse-to-fine map optimization</vt:lpstr>
      <vt:lpstr>    Vertex optimization</vt:lpstr>
      <vt:lpstr>    Distortion metric</vt:lpstr>
      <vt:lpstr/>
      <vt:lpstr>Applications and results</vt:lpstr>
      <vt:lpstr>    Inter-surface mapping</vt:lpstr>
      <vt:lpstr>    Simplicial parametrization</vt:lpstr>
      <vt:lpstr>    Octahedral parametrization</vt:lpstr>
      <vt:lpstr>    Toroidal parametrization </vt:lpstr>
      <vt:lpstr>Discussion</vt:lpstr>
      <vt:lpstr>Future work</vt:lpstr>
      <vt:lpstr>Acknowledgements</vt:lpstr>
      <vt:lpstr>References</vt:lpstr>
    </vt:vector>
  </TitlesOfParts>
  <Company>Microsoft Corporation</Company>
  <LinksUpToDate>false</LinksUpToDate>
  <CharactersWithSpaces>51610</CharactersWithSpaces>
  <SharedDoc>false</SharedDoc>
  <HLinks>
    <vt:vector size="168" baseType="variant">
      <vt:variant>
        <vt:i4>6291570</vt:i4>
      </vt:variant>
      <vt:variant>
        <vt:i4>583</vt:i4>
      </vt:variant>
      <vt:variant>
        <vt:i4>0</vt:i4>
      </vt:variant>
      <vt:variant>
        <vt:i4>5</vt:i4>
      </vt:variant>
      <vt:variant>
        <vt:lpwstr>http://citeseer.nj.nec.com/turk92retiling.html</vt:lpwstr>
      </vt:variant>
      <vt:variant>
        <vt:lpwstr/>
      </vt:variant>
      <vt:variant>
        <vt:i4>524355</vt:i4>
      </vt:variant>
      <vt:variant>
        <vt:i4>580</vt:i4>
      </vt:variant>
      <vt:variant>
        <vt:i4>0</vt:i4>
      </vt:variant>
      <vt:variant>
        <vt:i4>5</vt:i4>
      </vt:variant>
      <vt:variant>
        <vt:lpwstr>http://portal.acm.org/citation.cfm?id=602154&amp;coll=portal&amp;dl=ACM&amp;CFID=11111111&amp;CFTOKEN=2222222</vt:lpwstr>
      </vt:variant>
      <vt:variant>
        <vt:lpwstr/>
      </vt:variant>
      <vt:variant>
        <vt:i4>5832781</vt:i4>
      </vt:variant>
      <vt:variant>
        <vt:i4>571</vt:i4>
      </vt:variant>
      <vt:variant>
        <vt:i4>0</vt:i4>
      </vt:variant>
      <vt:variant>
        <vt:i4>5</vt:i4>
      </vt:variant>
      <vt:variant>
        <vt:lpwstr>http://graphics.cs.uiuc.edu/~jch/papers/seamster.pdf</vt:lpwstr>
      </vt:variant>
      <vt:variant>
        <vt:lpwstr/>
      </vt:variant>
      <vt:variant>
        <vt:i4>6815788</vt:i4>
      </vt:variant>
      <vt:variant>
        <vt:i4>562</vt:i4>
      </vt:variant>
      <vt:variant>
        <vt:i4>0</vt:i4>
      </vt:variant>
      <vt:variant>
        <vt:i4>5</vt:i4>
      </vt:variant>
      <vt:variant>
        <vt:lpwstr>http://www.research.microsoft.com/~hoppe</vt:lpwstr>
      </vt:variant>
      <vt:variant>
        <vt:lpwstr>ssp</vt:lpwstr>
      </vt:variant>
      <vt:variant>
        <vt:i4>1769563</vt:i4>
      </vt:variant>
      <vt:variant>
        <vt:i4>553</vt:i4>
      </vt:variant>
      <vt:variant>
        <vt:i4>0</vt:i4>
      </vt:variant>
      <vt:variant>
        <vt:i4>5</vt:i4>
      </vt:variant>
      <vt:variant>
        <vt:lpwstr>http://www.research.microsoft.com/~hoppe</vt:lpwstr>
      </vt:variant>
      <vt:variant>
        <vt:lpwstr>tmpm</vt:lpwstr>
      </vt:variant>
      <vt:variant>
        <vt:i4>3080312</vt:i4>
      </vt:variant>
      <vt:variant>
        <vt:i4>538</vt:i4>
      </vt:variant>
      <vt:variant>
        <vt:i4>0</vt:i4>
      </vt:variant>
      <vt:variant>
        <vt:i4>5</vt:i4>
      </vt:variant>
      <vt:variant>
        <vt:lpwstr>http://www.cs.utah.edu/mesh/praun03_sphparam_web.pdf</vt:lpwstr>
      </vt:variant>
      <vt:variant>
        <vt:lpwstr/>
      </vt:variant>
      <vt:variant>
        <vt:i4>5832729</vt:i4>
      </vt:variant>
      <vt:variant>
        <vt:i4>535</vt:i4>
      </vt:variant>
      <vt:variant>
        <vt:i4>0</vt:i4>
      </vt:variant>
      <vt:variant>
        <vt:i4>5</vt:i4>
      </vt:variant>
      <vt:variant>
        <vt:lpwstr>http://www.cs.princeton.edu/gfx/proj/reparam/</vt:lpwstr>
      </vt:variant>
      <vt:variant>
        <vt:lpwstr/>
      </vt:variant>
      <vt:variant>
        <vt:i4>1441863</vt:i4>
      </vt:variant>
      <vt:variant>
        <vt:i4>526</vt:i4>
      </vt:variant>
      <vt:variant>
        <vt:i4>0</vt:i4>
      </vt:variant>
      <vt:variant>
        <vt:i4>5</vt:i4>
      </vt:variant>
      <vt:variant>
        <vt:lpwstr>http://doi.acm.org/10.1145/166117.166120</vt:lpwstr>
      </vt:variant>
      <vt:variant>
        <vt:lpwstr/>
      </vt:variant>
      <vt:variant>
        <vt:i4>7536749</vt:i4>
      </vt:variant>
      <vt:variant>
        <vt:i4>517</vt:i4>
      </vt:variant>
      <vt:variant>
        <vt:i4>0</vt:i4>
      </vt:variant>
      <vt:variant>
        <vt:i4>5</vt:i4>
      </vt:variant>
      <vt:variant>
        <vt:lpwstr>http://www.loria.fr/~levy/Galleries/LSCM/index.html</vt:lpwstr>
      </vt:variant>
      <vt:variant>
        <vt:lpwstr/>
      </vt:variant>
      <vt:variant>
        <vt:i4>1835024</vt:i4>
      </vt:variant>
      <vt:variant>
        <vt:i4>508</vt:i4>
      </vt:variant>
      <vt:variant>
        <vt:i4>0</vt:i4>
      </vt:variant>
      <vt:variant>
        <vt:i4>5</vt:i4>
      </vt:variant>
      <vt:variant>
        <vt:lpwstr>http://citeseer.nj.nec.com/lee99multiresolution.html</vt:lpwstr>
      </vt:variant>
      <vt:variant>
        <vt:lpwstr/>
      </vt:variant>
      <vt:variant>
        <vt:i4>5570644</vt:i4>
      </vt:variant>
      <vt:variant>
        <vt:i4>505</vt:i4>
      </vt:variant>
      <vt:variant>
        <vt:i4>0</vt:i4>
      </vt:variant>
      <vt:variant>
        <vt:i4>5</vt:i4>
      </vt:variant>
      <vt:variant>
        <vt:lpwstr>http://cm.bell-labs.com/who/wim/papers/sig98/</vt:lpwstr>
      </vt:variant>
      <vt:variant>
        <vt:lpwstr/>
      </vt:variant>
      <vt:variant>
        <vt:i4>5111830</vt:i4>
      </vt:variant>
      <vt:variant>
        <vt:i4>496</vt:i4>
      </vt:variant>
      <vt:variant>
        <vt:i4>0</vt:i4>
      </vt:variant>
      <vt:variant>
        <vt:i4>5</vt:i4>
      </vt:variant>
      <vt:variant>
        <vt:lpwstr>http://portal.acm.org/citation.cfm?doid=378583.378630</vt:lpwstr>
      </vt:variant>
      <vt:variant>
        <vt:lpwstr/>
      </vt:variant>
      <vt:variant>
        <vt:i4>5832732</vt:i4>
      </vt:variant>
      <vt:variant>
        <vt:i4>487</vt:i4>
      </vt:variant>
      <vt:variant>
        <vt:i4>0</vt:i4>
      </vt:variant>
      <vt:variant>
        <vt:i4>5</vt:i4>
      </vt:variant>
      <vt:variant>
        <vt:lpwstr>http://www.cs.technion.ac.il/~sheffa/papers/SigConstr.pdf</vt:lpwstr>
      </vt:variant>
      <vt:variant>
        <vt:lpwstr/>
      </vt:variant>
      <vt:variant>
        <vt:i4>4063341</vt:i4>
      </vt:variant>
      <vt:variant>
        <vt:i4>484</vt:i4>
      </vt:variant>
      <vt:variant>
        <vt:i4>0</vt:i4>
      </vt:variant>
      <vt:variant>
        <vt:i4>5</vt:i4>
      </vt:variant>
      <vt:variant>
        <vt:lpwstr>http://www.multires.caltech.edu/pubs/global.pdf</vt:lpwstr>
      </vt:variant>
      <vt:variant>
        <vt:lpwstr/>
      </vt:variant>
      <vt:variant>
        <vt:i4>2424886</vt:i4>
      </vt:variant>
      <vt:variant>
        <vt:i4>481</vt:i4>
      </vt:variant>
      <vt:variant>
        <vt:i4>0</vt:i4>
      </vt:variant>
      <vt:variant>
        <vt:i4>5</vt:i4>
      </vt:variant>
      <vt:variant>
        <vt:lpwstr>http://www.cs.caltech.edu/~hormann/papers/hierarchical.pdf</vt:lpwstr>
      </vt:variant>
      <vt:variant>
        <vt:lpwstr/>
      </vt:variant>
      <vt:variant>
        <vt:i4>3211308</vt:i4>
      </vt:variant>
      <vt:variant>
        <vt:i4>472</vt:i4>
      </vt:variant>
      <vt:variant>
        <vt:i4>0</vt:i4>
      </vt:variant>
      <vt:variant>
        <vt:i4>5</vt:i4>
      </vt:variant>
      <vt:variant>
        <vt:lpwstr>http://www.cs.caltech.edu/~hormann/papers/mips.pdf</vt:lpwstr>
      </vt:variant>
      <vt:variant>
        <vt:lpwstr/>
      </vt:variant>
      <vt:variant>
        <vt:i4>7733295</vt:i4>
      </vt:variant>
      <vt:variant>
        <vt:i4>469</vt:i4>
      </vt:variant>
      <vt:variant>
        <vt:i4>0</vt:i4>
      </vt:variant>
      <vt:variant>
        <vt:i4>5</vt:i4>
      </vt:variant>
      <vt:variant>
        <vt:lpwstr>http://www.research.microsoft.com/~hoppe</vt:lpwstr>
      </vt:variant>
      <vt:variant>
        <vt:lpwstr>pm</vt:lpwstr>
      </vt:variant>
      <vt:variant>
        <vt:i4>1835077</vt:i4>
      </vt:variant>
      <vt:variant>
        <vt:i4>460</vt:i4>
      </vt:variant>
      <vt:variant>
        <vt:i4>0</vt:i4>
      </vt:variant>
      <vt:variant>
        <vt:i4>5</vt:i4>
      </vt:variant>
      <vt:variant>
        <vt:lpwstr>http://splweb.bwh.harvard.edu:8000/pages/papers/tannenba/texture/texture.pdf</vt:lpwstr>
      </vt:variant>
      <vt:variant>
        <vt:lpwstr/>
      </vt:variant>
      <vt:variant>
        <vt:i4>3473511</vt:i4>
      </vt:variant>
      <vt:variant>
        <vt:i4>451</vt:i4>
      </vt:variant>
      <vt:variant>
        <vt:i4>0</vt:i4>
      </vt:variant>
      <vt:variant>
        <vt:i4>5</vt:i4>
      </vt:variant>
      <vt:variant>
        <vt:lpwstr>http://cm.bell-labs.com/who/wim/papers/normalmesh/</vt:lpwstr>
      </vt:variant>
      <vt:variant>
        <vt:lpwstr/>
      </vt:variant>
      <vt:variant>
        <vt:i4>5767289</vt:i4>
      </vt:variant>
      <vt:variant>
        <vt:i4>442</vt:i4>
      </vt:variant>
      <vt:variant>
        <vt:i4>0</vt:i4>
      </vt:variant>
      <vt:variant>
        <vt:i4>5</vt:i4>
      </vt:variant>
      <vt:variant>
        <vt:lpwstr>http://www.cise.ufl.edu/~gu/papers/sgp_final.pdf</vt:lpwstr>
      </vt:variant>
      <vt:variant>
        <vt:lpwstr/>
      </vt:variant>
      <vt:variant>
        <vt:i4>2424833</vt:i4>
      </vt:variant>
      <vt:variant>
        <vt:i4>439</vt:i4>
      </vt:variant>
      <vt:variant>
        <vt:i4>0</vt:i4>
      </vt:variant>
      <vt:variant>
        <vt:i4>5</vt:i4>
      </vt:variant>
      <vt:variant>
        <vt:lpwstr>http://research.microsoft.com/~hoppe/gim_lowres.pdf</vt:lpwstr>
      </vt:variant>
      <vt:variant>
        <vt:lpwstr/>
      </vt:variant>
      <vt:variant>
        <vt:i4>1572868</vt:i4>
      </vt:variant>
      <vt:variant>
        <vt:i4>436</vt:i4>
      </vt:variant>
      <vt:variant>
        <vt:i4>0</vt:i4>
      </vt:variant>
      <vt:variant>
        <vt:i4>5</vt:i4>
      </vt:variant>
      <vt:variant>
        <vt:lpwstr>http://www.eecs.harvard.edu/~gu/sphere/sphere.pdf</vt:lpwstr>
      </vt:variant>
      <vt:variant>
        <vt:lpwstr/>
      </vt:variant>
      <vt:variant>
        <vt:i4>4063325</vt:i4>
      </vt:variant>
      <vt:variant>
        <vt:i4>427</vt:i4>
      </vt:variant>
      <vt:variant>
        <vt:i4>0</vt:i4>
      </vt:variant>
      <vt:variant>
        <vt:i4>5</vt:i4>
      </vt:variant>
      <vt:variant>
        <vt:lpwstr>http://www.multires.caltech.edu/teaching/courses/cs101.3.spring02/cs101_files/resources/Parameterization/Floater.pdf</vt:lpwstr>
      </vt:variant>
      <vt:variant>
        <vt:lpwstr/>
      </vt:variant>
      <vt:variant>
        <vt:i4>262169</vt:i4>
      </vt:variant>
      <vt:variant>
        <vt:i4>412</vt:i4>
      </vt:variant>
      <vt:variant>
        <vt:i4>0</vt:i4>
      </vt:variant>
      <vt:variant>
        <vt:i4>5</vt:i4>
      </vt:variant>
      <vt:variant>
        <vt:lpwstr>http://heim.ifi.uio.no/~michaelf/focus/param.html</vt:lpwstr>
      </vt:variant>
      <vt:variant>
        <vt:lpwstr/>
      </vt:variant>
      <vt:variant>
        <vt:i4>6881387</vt:i4>
      </vt:variant>
      <vt:variant>
        <vt:i4>409</vt:i4>
      </vt:variant>
      <vt:variant>
        <vt:i4>0</vt:i4>
      </vt:variant>
      <vt:variant>
        <vt:i4>5</vt:i4>
      </vt:variant>
      <vt:variant>
        <vt:lpwstr>http://research.microsoft.com/~hoppe</vt:lpwstr>
      </vt:variant>
      <vt:variant>
        <vt:lpwstr>mra</vt:lpwstr>
      </vt:variant>
      <vt:variant>
        <vt:i4>7143473</vt:i4>
      </vt:variant>
      <vt:variant>
        <vt:i4>400</vt:i4>
      </vt:variant>
      <vt:variant>
        <vt:i4>0</vt:i4>
      </vt:variant>
      <vt:variant>
        <vt:i4>5</vt:i4>
      </vt:variant>
      <vt:variant>
        <vt:lpwstr>http://www-grail.usc.edu/pubs/DMA02.pdf</vt:lpwstr>
      </vt:variant>
      <vt:variant>
        <vt:lpwstr/>
      </vt:variant>
      <vt:variant>
        <vt:i4>6946919</vt:i4>
      </vt:variant>
      <vt:variant>
        <vt:i4>397</vt:i4>
      </vt:variant>
      <vt:variant>
        <vt:i4>0</vt:i4>
      </vt:variant>
      <vt:variant>
        <vt:i4>5</vt:i4>
      </vt:variant>
      <vt:variant>
        <vt:lpwstr>http://citeseer.nj.nec.com/541758.html</vt:lpwstr>
      </vt:variant>
      <vt:variant>
        <vt:lpwstr/>
      </vt:variant>
      <vt:variant>
        <vt:i4>6357099</vt:i4>
      </vt:variant>
      <vt:variant>
        <vt:i4>388</vt:i4>
      </vt:variant>
      <vt:variant>
        <vt:i4>0</vt:i4>
      </vt:variant>
      <vt:variant>
        <vt:i4>5</vt:i4>
      </vt:variant>
      <vt:variant>
        <vt:lpwstr>http://citeseer.nj.nec.com/577484.html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Inter-Surface Mapping</dc:title>
  <dc:subject>ACM Trans. Graphics (SIGGRAPH 2004)</dc:subject>
  <dc:creator>John Schreiner, Arul Asirvatham, Emil Praun, Hugues Hoppe</dc:creator>
  <cp:lastModifiedBy>Hugues Hoppe</cp:lastModifiedBy>
  <cp:revision>25</cp:revision>
  <cp:lastPrinted>2004-04-09T06:15:00Z</cp:lastPrinted>
  <dcterms:created xsi:type="dcterms:W3CDTF">2013-03-07T00:12:00Z</dcterms:created>
  <dcterms:modified xsi:type="dcterms:W3CDTF">2013-03-28T17:02:00Z</dcterms:modified>
</cp:coreProperties>
</file>