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06A" w:rsidRPr="00ED78C6" w:rsidRDefault="00535C6C" w:rsidP="00DD4A34">
      <w:pPr>
        <w:pStyle w:val="Paper-Title"/>
        <w:spacing w:after="160"/>
      </w:pPr>
      <w:bookmarkStart w:id="0" w:name="_GoBack"/>
      <w:bookmarkEnd w:id="0"/>
      <w:r w:rsidRPr="00ED78C6">
        <w:t>Digital Photography with Flash and No-Flash Image Pairs</w:t>
      </w:r>
    </w:p>
    <w:tbl>
      <w:tblPr>
        <w:tblStyle w:val="TableGrid"/>
        <w:tblW w:w="32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285"/>
        <w:gridCol w:w="2236"/>
        <w:gridCol w:w="2171"/>
      </w:tblGrid>
      <w:tr w:rsidR="00067AAE">
        <w:trPr>
          <w:jc w:val="center"/>
        </w:trPr>
        <w:tc>
          <w:tcPr>
            <w:tcW w:w="3432" w:type="dxa"/>
          </w:tcPr>
          <w:p w:rsidR="00067AAE" w:rsidRPr="00B64A3E" w:rsidRDefault="00067AAE" w:rsidP="00B64A3E">
            <w:pPr>
              <w:pStyle w:val="Author"/>
              <w:spacing w:after="0"/>
            </w:pPr>
            <w:r w:rsidRPr="00B64A3E">
              <w:t>Georg Petschnigg</w:t>
            </w:r>
          </w:p>
        </w:tc>
        <w:tc>
          <w:tcPr>
            <w:tcW w:w="3432" w:type="dxa"/>
          </w:tcPr>
          <w:p w:rsidR="00067AAE" w:rsidRPr="00B64A3E" w:rsidRDefault="00067AAE" w:rsidP="00B64A3E">
            <w:pPr>
              <w:pStyle w:val="Author"/>
              <w:spacing w:after="0"/>
            </w:pPr>
            <w:r w:rsidRPr="00B64A3E">
              <w:t>Maneesh Agrawala</w:t>
            </w:r>
          </w:p>
        </w:tc>
        <w:tc>
          <w:tcPr>
            <w:tcW w:w="3432" w:type="dxa"/>
          </w:tcPr>
          <w:p w:rsidR="00067AAE" w:rsidRPr="00B64A3E" w:rsidRDefault="00067AAE" w:rsidP="00B64A3E">
            <w:pPr>
              <w:pStyle w:val="Author"/>
              <w:spacing w:after="0"/>
            </w:pPr>
            <w:r w:rsidRPr="00B64A3E">
              <w:t>Hugues Hoppe</w:t>
            </w:r>
          </w:p>
        </w:tc>
      </w:tr>
      <w:tr w:rsidR="00067AAE">
        <w:trPr>
          <w:jc w:val="center"/>
        </w:trPr>
        <w:tc>
          <w:tcPr>
            <w:tcW w:w="3432" w:type="dxa"/>
          </w:tcPr>
          <w:p w:rsidR="00067AAE" w:rsidRPr="00B64A3E" w:rsidRDefault="00067AAE" w:rsidP="00B64A3E">
            <w:pPr>
              <w:pStyle w:val="Author"/>
              <w:spacing w:after="0"/>
            </w:pPr>
            <w:r w:rsidRPr="00B64A3E">
              <w:t xml:space="preserve">Richard Szeliski               </w:t>
            </w:r>
          </w:p>
        </w:tc>
        <w:tc>
          <w:tcPr>
            <w:tcW w:w="3432" w:type="dxa"/>
          </w:tcPr>
          <w:p w:rsidR="00067AAE" w:rsidRPr="00B64A3E" w:rsidRDefault="00067AAE" w:rsidP="00B64A3E">
            <w:pPr>
              <w:pStyle w:val="Author"/>
              <w:spacing w:after="0"/>
            </w:pPr>
            <w:r w:rsidRPr="00B64A3E">
              <w:t>Michael Cohen</w:t>
            </w:r>
          </w:p>
        </w:tc>
        <w:tc>
          <w:tcPr>
            <w:tcW w:w="3432" w:type="dxa"/>
          </w:tcPr>
          <w:p w:rsidR="00067AAE" w:rsidRPr="00B64A3E" w:rsidRDefault="00067AAE" w:rsidP="00B64A3E">
            <w:pPr>
              <w:pStyle w:val="Author"/>
              <w:spacing w:after="0"/>
            </w:pPr>
            <w:r w:rsidRPr="00B64A3E">
              <w:t>Kentaro Toyama</w:t>
            </w:r>
          </w:p>
        </w:tc>
      </w:tr>
    </w:tbl>
    <w:p w:rsidR="003C7042" w:rsidRPr="0087511D" w:rsidRDefault="006919EB" w:rsidP="00C42E36">
      <w:pPr>
        <w:pStyle w:val="Author"/>
        <w:spacing w:before="60" w:after="340"/>
        <w:rPr>
          <w:szCs w:val="20"/>
        </w:rPr>
      </w:pPr>
      <w:r w:rsidRPr="000E2908">
        <w:rPr>
          <w:noProof/>
        </w:rPr>
        <mc:AlternateContent>
          <mc:Choice Requires="wps">
            <w:drawing>
              <wp:anchor distT="0" distB="0" distL="114300" distR="114300" simplePos="0" relativeHeight="251682816" behindDoc="0" locked="0" layoutInCell="1" allowOverlap="1" wp14:anchorId="5846EBEA" wp14:editId="33D553D0">
                <wp:simplePos x="0" y="0"/>
                <wp:positionH relativeFrom="column">
                  <wp:posOffset>23495</wp:posOffset>
                </wp:positionH>
                <wp:positionV relativeFrom="paragraph">
                  <wp:posOffset>390525</wp:posOffset>
                </wp:positionV>
                <wp:extent cx="485140" cy="222250"/>
                <wp:effectExtent l="0" t="0" r="0" b="8255"/>
                <wp:wrapNone/>
                <wp:docPr id="73" name="Text Box 73"/>
                <wp:cNvGraphicFramePr/>
                <a:graphic xmlns:a="http://schemas.openxmlformats.org/drawingml/2006/main">
                  <a:graphicData uri="http://schemas.microsoft.com/office/word/2010/wordprocessingShape">
                    <wps:wsp>
                      <wps:cNvSpPr txBox="1"/>
                      <wps:spPr>
                        <a:xfrm>
                          <a:off x="0" y="0"/>
                          <a:ext cx="4851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2E36" w:rsidRPr="00C42E36" w:rsidRDefault="00C42E36" w:rsidP="000E2908">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No-Flash</w:t>
                            </w:r>
                          </w:p>
                        </w:txbxContent>
                      </wps:txbx>
                      <wps:bodyPr rot="0" spcFirstLastPara="0" vertOverflow="overflow" horzOverflow="overflow" vert="horz" wrap="none" lIns="9144" tIns="9144" rIns="9144" bIns="9144"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3" o:spid="_x0000_s1026" type="#_x0000_t202" style="position:absolute;left:0;text-align:left;margin-left:1.85pt;margin-top:30.75pt;width:38.2pt;height:17.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" filled="f" stroked="f" strokeweight=".5pt">
                <v:textbox style="mso-fit-shape-to-text:t" inset=".72pt,.72pt,.72pt,.72pt">
                  <w:txbxContent>
                    <w:p w:rsidR="00C42E36" w:rsidRPr="00C42E36" w:rsidRDefault="00C42E36" w:rsidP="000E2908">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No-Flash</w:t>
                      </w:r>
                    </w:p>
                  </w:txbxContent>
                </v:textbox>
              </v:shape>
            </w:pict>
          </mc:Fallback>
        </mc:AlternateContent>
      </w:r>
      <w:r w:rsidR="003C7042" w:rsidRPr="0087511D">
        <w:rPr>
          <w:szCs w:val="20"/>
        </w:rPr>
        <w:t>Microsoft</w:t>
      </w:r>
      <w:r w:rsidR="009273E3">
        <w:rPr>
          <w:szCs w:val="20"/>
        </w:rPr>
        <w:t xml:space="preserve"> Corporation</w:t>
      </w:r>
    </w:p>
    <w:tbl>
      <w:tblPr>
        <w:tblStyle w:val="TableGrid"/>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525"/>
        <w:gridCol w:w="2525"/>
        <w:gridCol w:w="2525"/>
        <w:gridCol w:w="2525"/>
      </w:tblGrid>
      <w:tr w:rsidR="00D44DF9" w:rsidRPr="00F34206" w:rsidTr="00D44DF9">
        <w:tc>
          <w:tcPr>
            <w:tcW w:w="2525" w:type="dxa"/>
          </w:tcPr>
          <w:p w:rsidR="00D44DF9" w:rsidRDefault="006919EB" w:rsidP="00647231">
            <w:pPr>
              <w:pStyle w:val="Captions"/>
              <w:spacing w:after="60" w:line="240" w:lineRule="auto"/>
              <w:jc w:val="center"/>
            </w:pPr>
            <w:r w:rsidRPr="000E2908">
              <w:rPr>
                <w:noProof/>
              </w:rPr>
              <mc:AlternateContent>
                <mc:Choice Requires="wps">
                  <w:drawing>
                    <wp:anchor distT="0" distB="0" distL="114300" distR="114300" simplePos="0" relativeHeight="251683840" behindDoc="0" locked="0" layoutInCell="1" allowOverlap="1" wp14:anchorId="36977A7D" wp14:editId="6C42EEBD">
                      <wp:simplePos x="0" y="0"/>
                      <wp:positionH relativeFrom="column">
                        <wp:posOffset>1347470</wp:posOffset>
                      </wp:positionH>
                      <wp:positionV relativeFrom="paragraph">
                        <wp:posOffset>764540</wp:posOffset>
                      </wp:positionV>
                      <wp:extent cx="485140" cy="222250"/>
                      <wp:effectExtent l="0" t="0" r="5080" b="8255"/>
                      <wp:wrapNone/>
                      <wp:docPr id="74" name="Text Box 74"/>
                      <wp:cNvGraphicFramePr/>
                      <a:graphic xmlns:a="http://schemas.openxmlformats.org/drawingml/2006/main">
                        <a:graphicData uri="http://schemas.microsoft.com/office/word/2010/wordprocessingShape">
                          <wps:wsp>
                            <wps:cNvSpPr txBox="1"/>
                            <wps:spPr>
                              <a:xfrm>
                                <a:off x="0" y="0"/>
                                <a:ext cx="4851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2E36" w:rsidRPr="00C42E36" w:rsidRDefault="00C42E36" w:rsidP="000E2908">
                                  <w:pPr>
                                    <w:spacing w:after="0"/>
                                    <w:jc w:val="right"/>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Flash</w:t>
                                  </w:r>
                                </w:p>
                              </w:txbxContent>
                            </wps:txbx>
                            <wps:bodyPr rot="0" spcFirstLastPara="0" vertOverflow="overflow" horzOverflow="overflow" vert="horz" wrap="none" lIns="9144" tIns="9144" rIns="9144" bIns="9144"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4" o:spid="_x0000_s1027" type="#_x0000_t202" style="position:absolute;left:0;text-align:left;margin-left:106.1pt;margin-top:60.2pt;width:38.2pt;height:17.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" filled="f" stroked="f" strokeweight=".5pt">
                      <v:textbox style="mso-fit-shape-to-text:t" inset=".72pt,.72pt,.72pt,.72pt">
                        <w:txbxContent>
                          <w:p w:rsidR="00C42E36" w:rsidRPr="00C42E36" w:rsidRDefault="00C42E36" w:rsidP="000E2908">
                            <w:pPr>
                              <w:spacing w:after="0"/>
                              <w:jc w:val="right"/>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Flash</w:t>
                            </w:r>
                          </w:p>
                        </w:txbxContent>
                      </v:textbox>
                    </v:shape>
                  </w:pict>
                </mc:Fallback>
              </mc:AlternateContent>
            </w:r>
            <w:r w:rsidR="000E2908">
              <w:rPr>
                <w:noProof/>
              </w:rPr>
              <mc:AlternateContent>
                <mc:Choice Requires="wps">
                  <w:drawing>
                    <wp:anchor distT="0" distB="0" distL="114300" distR="114300" simplePos="0" relativeHeight="251680768" behindDoc="0" locked="0" layoutInCell="1" allowOverlap="1">
                      <wp:simplePos x="0" y="0"/>
                      <wp:positionH relativeFrom="column">
                        <wp:posOffset>597685</wp:posOffset>
                      </wp:positionH>
                      <wp:positionV relativeFrom="paragraph">
                        <wp:posOffset>600</wp:posOffset>
                      </wp:positionV>
                      <wp:extent cx="369085" cy="904425"/>
                      <wp:effectExtent l="0" t="0" r="31115" b="29210"/>
                      <wp:wrapNone/>
                      <wp:docPr id="72" name="Straight Connector 72"/>
                      <wp:cNvGraphicFramePr/>
                      <a:graphic xmlns:a="http://schemas.openxmlformats.org/drawingml/2006/main">
                        <a:graphicData uri="http://schemas.microsoft.com/office/word/2010/wordprocessingShape">
                          <wps:wsp>
                            <wps:cNvCnPr/>
                            <wps:spPr>
                              <a:xfrm flipH="1">
                                <a:off x="0" y="0"/>
                                <a:ext cx="369085" cy="90442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2"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47.05pt,.05pt" to="76.1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" strokecolor="white [3212]" strokeweight="1pt"/>
                  </w:pict>
                </mc:Fallback>
              </mc:AlternateContent>
            </w:r>
            <w:r w:rsidR="00D44DF9">
              <w:rPr>
                <w:noProof/>
              </w:rPr>
              <w:drawing>
                <wp:inline distT="0" distB="0" distL="0" distR="0">
                  <wp:extent cx="1563495" cy="88994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1_Image_0001.png"/>
                          <pic:cNvPicPr/>
                        </pic:nvPicPr>
                        <pic:blipFill>
                          <a:blip r:embed="rId8">
                            <a:extLst>
                              <a:ext uri="{28A0092B-C50C-407E-A947-70E740481C1C}">
                                <a14:useLocalDpi xmlns:a14="http://schemas.microsoft.com/office/drawing/2010/main" val="0"/>
                              </a:ext>
                            </a:extLst>
                          </a:blip>
                          <a:stretch>
                            <a:fillRect/>
                          </a:stretch>
                        </pic:blipFill>
                        <pic:spPr>
                          <a:xfrm>
                            <a:off x="0" y="0"/>
                            <a:ext cx="1563495" cy="889942"/>
                          </a:xfrm>
                          <a:prstGeom prst="rect">
                            <a:avLst/>
                          </a:prstGeom>
                        </pic:spPr>
                      </pic:pic>
                    </a:graphicData>
                  </a:graphic>
                </wp:inline>
              </w:drawing>
            </w:r>
          </w:p>
          <w:p w:rsidR="00647231" w:rsidRPr="00A613DE" w:rsidRDefault="00647231" w:rsidP="00D44DF9">
            <w:pPr>
              <w:pStyle w:val="Captions"/>
              <w:spacing w:after="20" w:line="240" w:lineRule="auto"/>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909955</wp:posOffset>
                      </wp:positionH>
                      <wp:positionV relativeFrom="paragraph">
                        <wp:posOffset>177800</wp:posOffset>
                      </wp:positionV>
                      <wp:extent cx="255270" cy="295910"/>
                      <wp:effectExtent l="0" t="0" r="11430" b="27940"/>
                      <wp:wrapNone/>
                      <wp:docPr id="8" name="Rectangle 8"/>
                      <wp:cNvGraphicFramePr/>
                      <a:graphic xmlns:a="http://schemas.openxmlformats.org/drawingml/2006/main">
                        <a:graphicData uri="http://schemas.microsoft.com/office/word/2010/wordprocessingShape">
                          <wps:wsp>
                            <wps:cNvSpPr/>
                            <wps:spPr>
                              <a:xfrm>
                                <a:off x="0" y="0"/>
                                <a:ext cx="255270" cy="295910"/>
                              </a:xfrm>
                              <a:prstGeom prst="rect">
                                <a:avLst/>
                              </a:prstGeom>
                              <a:noFill/>
                              <a:ln w="12700">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71.65pt;margin-top:14pt;width:20.1pt;height:2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" filled="f" strokecolor="lime" strokeweight="1pt"/>
                  </w:pict>
                </mc:Fallback>
              </mc:AlternateContent>
            </w:r>
            <w:r>
              <w:rPr>
                <w:noProof/>
              </w:rPr>
              <w:drawing>
                <wp:inline distT="0" distB="0" distL="0" distR="0">
                  <wp:extent cx="1563495" cy="88994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1_Image_0002.png"/>
                          <pic:cNvPicPr/>
                        </pic:nvPicPr>
                        <pic:blipFill>
                          <a:blip r:embed="rId9">
                            <a:extLst>
                              <a:ext uri="{28A0092B-C50C-407E-A947-70E740481C1C}">
                                <a14:useLocalDpi xmlns:a14="http://schemas.microsoft.com/office/drawing/2010/main" val="0"/>
                              </a:ext>
                            </a:extLst>
                          </a:blip>
                          <a:stretch>
                            <a:fillRect/>
                          </a:stretch>
                        </pic:blipFill>
                        <pic:spPr>
                          <a:xfrm>
                            <a:off x="0" y="0"/>
                            <a:ext cx="1563495" cy="889942"/>
                          </a:xfrm>
                          <a:prstGeom prst="rect">
                            <a:avLst/>
                          </a:prstGeom>
                        </pic:spPr>
                      </pic:pic>
                    </a:graphicData>
                  </a:graphic>
                </wp:inline>
              </w:drawing>
            </w:r>
          </w:p>
        </w:tc>
        <w:tc>
          <w:tcPr>
            <w:tcW w:w="2525" w:type="dxa"/>
          </w:tcPr>
          <w:p w:rsidR="00D44DF9" w:rsidRPr="00A613DE" w:rsidRDefault="00D44DF9" w:rsidP="00D44DF9">
            <w:pPr>
              <w:pStyle w:val="Captions"/>
              <w:spacing w:after="20" w:line="240" w:lineRule="auto"/>
              <w:jc w:val="center"/>
            </w:pPr>
            <w:r>
              <w:rPr>
                <w:noProof/>
              </w:rPr>
              <w:drawing>
                <wp:inline distT="0" distB="0" distL="0" distR="0" wp14:anchorId="491A4615" wp14:editId="0FFF6228">
                  <wp:extent cx="1560447" cy="1828649"/>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1_Image_0004.png"/>
                          <pic:cNvPicPr/>
                        </pic:nvPicPr>
                        <pic:blipFill>
                          <a:blip r:embed="rId10">
                            <a:extLst>
                              <a:ext uri="{28A0092B-C50C-407E-A947-70E740481C1C}">
                                <a14:useLocalDpi xmlns:a14="http://schemas.microsoft.com/office/drawing/2010/main" val="0"/>
                              </a:ext>
                            </a:extLst>
                          </a:blip>
                          <a:stretch>
                            <a:fillRect/>
                          </a:stretch>
                        </pic:blipFill>
                        <pic:spPr>
                          <a:xfrm>
                            <a:off x="0" y="0"/>
                            <a:ext cx="1560447" cy="1828649"/>
                          </a:xfrm>
                          <a:prstGeom prst="rect">
                            <a:avLst/>
                          </a:prstGeom>
                        </pic:spPr>
                      </pic:pic>
                    </a:graphicData>
                  </a:graphic>
                </wp:inline>
              </w:drawing>
            </w:r>
          </w:p>
        </w:tc>
        <w:tc>
          <w:tcPr>
            <w:tcW w:w="2525" w:type="dxa"/>
          </w:tcPr>
          <w:p w:rsidR="00D44DF9" w:rsidRPr="00A613DE" w:rsidRDefault="00D44DF9" w:rsidP="00D44DF9">
            <w:pPr>
              <w:pStyle w:val="Captions"/>
              <w:spacing w:after="20" w:line="240" w:lineRule="auto"/>
              <w:jc w:val="center"/>
            </w:pPr>
            <w:r>
              <w:rPr>
                <w:noProof/>
              </w:rPr>
              <w:drawing>
                <wp:inline distT="0" distB="0" distL="0" distR="0">
                  <wp:extent cx="1560447" cy="1828649"/>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1_Image_0005.png"/>
                          <pic:cNvPicPr/>
                        </pic:nvPicPr>
                        <pic:blipFill>
                          <a:blip r:embed="rId11">
                            <a:extLst>
                              <a:ext uri="{28A0092B-C50C-407E-A947-70E740481C1C}">
                                <a14:useLocalDpi xmlns:a14="http://schemas.microsoft.com/office/drawing/2010/main" val="0"/>
                              </a:ext>
                            </a:extLst>
                          </a:blip>
                          <a:stretch>
                            <a:fillRect/>
                          </a:stretch>
                        </pic:blipFill>
                        <pic:spPr>
                          <a:xfrm>
                            <a:off x="0" y="0"/>
                            <a:ext cx="1560447" cy="1828649"/>
                          </a:xfrm>
                          <a:prstGeom prst="rect">
                            <a:avLst/>
                          </a:prstGeom>
                        </pic:spPr>
                      </pic:pic>
                    </a:graphicData>
                  </a:graphic>
                </wp:inline>
              </w:drawing>
            </w:r>
          </w:p>
        </w:tc>
        <w:tc>
          <w:tcPr>
            <w:tcW w:w="2525" w:type="dxa"/>
          </w:tcPr>
          <w:p w:rsidR="00D44DF9" w:rsidRPr="00A613DE" w:rsidRDefault="00D44DF9" w:rsidP="00D44DF9">
            <w:pPr>
              <w:pStyle w:val="Captions"/>
              <w:spacing w:after="20" w:line="240" w:lineRule="auto"/>
              <w:jc w:val="center"/>
            </w:pPr>
            <w:r>
              <w:rPr>
                <w:noProof/>
              </w:rPr>
              <w:drawing>
                <wp:inline distT="0" distB="0" distL="0" distR="0">
                  <wp:extent cx="1560447" cy="1828649"/>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1_Image_0003.png"/>
                          <pic:cNvPicPr/>
                        </pic:nvPicPr>
                        <pic:blipFill>
                          <a:blip r:embed="rId12">
                            <a:extLst>
                              <a:ext uri="{28A0092B-C50C-407E-A947-70E740481C1C}">
                                <a14:useLocalDpi xmlns:a14="http://schemas.microsoft.com/office/drawing/2010/main" val="0"/>
                              </a:ext>
                            </a:extLst>
                          </a:blip>
                          <a:stretch>
                            <a:fillRect/>
                          </a:stretch>
                        </pic:blipFill>
                        <pic:spPr>
                          <a:xfrm>
                            <a:off x="0" y="0"/>
                            <a:ext cx="1560447" cy="1828649"/>
                          </a:xfrm>
                          <a:prstGeom prst="rect">
                            <a:avLst/>
                          </a:prstGeom>
                        </pic:spPr>
                      </pic:pic>
                    </a:graphicData>
                  </a:graphic>
                </wp:inline>
              </w:drawing>
            </w:r>
          </w:p>
        </w:tc>
      </w:tr>
      <w:tr w:rsidR="00D44DF9" w:rsidRPr="00F34206" w:rsidTr="00D44DF9">
        <w:tc>
          <w:tcPr>
            <w:tcW w:w="2525" w:type="dxa"/>
          </w:tcPr>
          <w:p w:rsidR="00D44DF9" w:rsidRPr="00A613DE" w:rsidRDefault="00D44DF9" w:rsidP="00D44DF9">
            <w:pPr>
              <w:pStyle w:val="Captions"/>
              <w:spacing w:after="60"/>
              <w:jc w:val="center"/>
            </w:pPr>
            <w:r>
              <w:t>Orig. (top)     Detail Transfer (bottom)</w:t>
            </w:r>
          </w:p>
        </w:tc>
        <w:tc>
          <w:tcPr>
            <w:tcW w:w="2525" w:type="dxa"/>
          </w:tcPr>
          <w:p w:rsidR="00D44DF9" w:rsidRPr="00A613DE" w:rsidRDefault="00D44DF9" w:rsidP="00D44DF9">
            <w:pPr>
              <w:pStyle w:val="Captions"/>
              <w:spacing w:after="60"/>
              <w:jc w:val="center"/>
            </w:pPr>
            <w:r>
              <w:t>Flash</w:t>
            </w:r>
          </w:p>
        </w:tc>
        <w:tc>
          <w:tcPr>
            <w:tcW w:w="2525" w:type="dxa"/>
          </w:tcPr>
          <w:p w:rsidR="00D44DF9" w:rsidRPr="00A613DE" w:rsidRDefault="00D44DF9" w:rsidP="00D44DF9">
            <w:pPr>
              <w:pStyle w:val="Captions"/>
              <w:spacing w:after="60"/>
              <w:jc w:val="center"/>
            </w:pPr>
            <w:r>
              <w:t>No-Flash</w:t>
            </w:r>
          </w:p>
        </w:tc>
        <w:tc>
          <w:tcPr>
            <w:tcW w:w="2525" w:type="dxa"/>
          </w:tcPr>
          <w:p w:rsidR="00D44DF9" w:rsidRPr="00A613DE" w:rsidRDefault="00D44DF9" w:rsidP="00D44DF9">
            <w:pPr>
              <w:pStyle w:val="Captions"/>
              <w:spacing w:after="60"/>
              <w:jc w:val="center"/>
            </w:pPr>
            <w:r>
              <w:t>Detail Transfer with Denoising</w:t>
            </w:r>
          </w:p>
        </w:tc>
      </w:tr>
      <w:tr w:rsidR="003C2F50" w:rsidRPr="00F34206">
        <w:tc>
          <w:tcPr>
            <w:tcW w:w="10100" w:type="dxa"/>
            <w:gridSpan w:val="4"/>
          </w:tcPr>
          <w:p w:rsidR="00196F25" w:rsidRDefault="003C2F50" w:rsidP="00C42E36">
            <w:pPr>
              <w:pStyle w:val="Captions"/>
              <w:spacing w:after="120"/>
            </w:pPr>
            <w:r w:rsidRPr="00A613DE">
              <w:t xml:space="preserve">Figure </w:t>
            </w:r>
            <w:r w:rsidR="00581192">
              <w:fldChar w:fldCharType="begin"/>
            </w:r>
            <w:r w:rsidR="00581192">
              <w:instrText xml:space="preserve"> SEQ Figure \* ARABIC </w:instrText>
            </w:r>
            <w:r w:rsidR="00581192">
              <w:fldChar w:fldCharType="separate"/>
            </w:r>
            <w:r w:rsidR="0033639A">
              <w:rPr>
                <w:noProof/>
              </w:rPr>
              <w:t>1</w:t>
            </w:r>
            <w:r w:rsidR="00581192">
              <w:rPr>
                <w:noProof/>
              </w:rPr>
              <w:fldChar w:fldCharType="end"/>
            </w:r>
            <w:r w:rsidRPr="00A613DE">
              <w:t xml:space="preserve">: This candlelit setting from the </w:t>
            </w:r>
            <w:r w:rsidR="00A613DE">
              <w:t>wine cave</w:t>
            </w:r>
            <w:r w:rsidRPr="00A613DE">
              <w:t xml:space="preserve"> of </w:t>
            </w:r>
            <w:r w:rsidR="00A613DE">
              <w:t>a</w:t>
            </w:r>
            <w:r w:rsidRPr="00A613DE">
              <w:t xml:space="preserve"> castle</w:t>
            </w:r>
            <w:r w:rsidR="00C57AAB" w:rsidRPr="00A613DE">
              <w:t xml:space="preserve"> is difficult to photograph due to its low light nature. A flash image captures the high-frequency texture and detail, but changes the overall scene appearance to cold and gray. The no-flash image captures the overall appearance of the warm candlelight, but is very noisy. We use the detail information from the flash image to both reduce noise in the </w:t>
            </w:r>
            <w:r w:rsidR="00A613DE" w:rsidRPr="00A613DE">
              <w:t>no-flash</w:t>
            </w:r>
            <w:r w:rsidR="00C57AAB" w:rsidRPr="00A613DE">
              <w:t xml:space="preserve"> image and </w:t>
            </w:r>
            <w:r w:rsidR="00A613DE">
              <w:t>sharpen its detail</w:t>
            </w:r>
            <w:r w:rsidR="00A613DE" w:rsidRPr="00A613DE">
              <w:t xml:space="preserve">. Note the smooth appearance of the </w:t>
            </w:r>
            <w:r w:rsidR="009D3459">
              <w:t xml:space="preserve">brown </w:t>
            </w:r>
            <w:r w:rsidR="00DD4A34">
              <w:t>leather sofa</w:t>
            </w:r>
            <w:r w:rsidR="00A613DE" w:rsidRPr="00A613DE">
              <w:t xml:space="preserve"> and crisp detail of the bottle</w:t>
            </w:r>
            <w:r w:rsidR="00A613DE">
              <w:t>s</w:t>
            </w:r>
            <w:r w:rsidR="009D3459">
              <w:t>. For full-sized images, p</w:t>
            </w:r>
            <w:r w:rsidR="00C57AAB" w:rsidRPr="00A613DE">
              <w:t xml:space="preserve">lease see </w:t>
            </w:r>
            <w:r w:rsidR="001E6CB8">
              <w:t>the</w:t>
            </w:r>
            <w:r w:rsidR="00BB4C95">
              <w:t xml:space="preserve"> supplemental DVD or </w:t>
            </w:r>
            <w:r w:rsidR="009D3459">
              <w:t xml:space="preserve">the project </w:t>
            </w:r>
            <w:r w:rsidR="00A12F14">
              <w:t xml:space="preserve">website </w:t>
            </w:r>
            <w:r w:rsidR="009D3459">
              <w:t>http://research.microsoft.com/projects/FlashNoFlash.</w:t>
            </w:r>
          </w:p>
          <w:p w:rsidR="00ED1D26" w:rsidRPr="00F34206" w:rsidRDefault="00ED1D26" w:rsidP="00BC5806">
            <w:pPr>
              <w:pStyle w:val="Captions"/>
              <w:spacing w:after="144"/>
            </w:pPr>
          </w:p>
        </w:tc>
      </w:tr>
    </w:tbl>
    <w:p w:rsidR="003C2F50" w:rsidRDefault="003C2F50" w:rsidP="00C56A20">
      <w:pPr>
        <w:pStyle w:val="Captions"/>
        <w:sectPr w:rsidR="003C2F50" w:rsidSect="00B93366">
          <w:headerReference w:type="even" r:id="rId13"/>
          <w:headerReference w:type="default" r:id="rId14"/>
          <w:footerReference w:type="even" r:id="rId15"/>
          <w:type w:val="continuous"/>
          <w:pgSz w:w="12240" w:h="15840" w:code="1"/>
          <w:pgMar w:top="1080" w:right="1080" w:bottom="1440" w:left="1080" w:header="432" w:footer="432" w:gutter="0"/>
          <w:cols w:space="720"/>
          <w:vAlign w:val="center"/>
        </w:sectPr>
      </w:pPr>
    </w:p>
    <w:p w:rsidR="00A50C4D" w:rsidRDefault="00A50C4D" w:rsidP="00A50C4D">
      <w:pPr>
        <w:pStyle w:val="Abstract"/>
        <w:numPr>
          <w:ilvl w:val="0"/>
          <w:numId w:val="0"/>
        </w:numPr>
      </w:pPr>
      <w:r>
        <w:lastRenderedPageBreak/>
        <w:t>Abstract</w:t>
      </w:r>
    </w:p>
    <w:p w:rsidR="003D5712" w:rsidRDefault="003D5712" w:rsidP="009B5ED7">
      <w:pPr>
        <w:pStyle w:val="BodyText"/>
      </w:pPr>
      <w:r>
        <w:t xml:space="preserve">Digital photography has made </w:t>
      </w:r>
      <w:r w:rsidR="005F1F0E">
        <w:t xml:space="preserve">it </w:t>
      </w:r>
      <w:r>
        <w:t>possi</w:t>
      </w:r>
      <w:r w:rsidRPr="00C57AAB">
        <w:t>b</w:t>
      </w:r>
      <w:r>
        <w:t>le to quickly and easily take a pair of images of low-light environments: one with flash to capture detail and one without flash to capture ambient illumin</w:t>
      </w:r>
      <w:r>
        <w:t>a</w:t>
      </w:r>
      <w:r>
        <w:t xml:space="preserve">tion. </w:t>
      </w:r>
      <w:r w:rsidR="002C13DB">
        <w:t xml:space="preserve">We present a variety of applications that </w:t>
      </w:r>
      <w:r w:rsidR="001076FC">
        <w:t xml:space="preserve">analyze and </w:t>
      </w:r>
      <w:r w:rsidR="002C13DB">
        <w:t xml:space="preserve">combine the strengths of such </w:t>
      </w:r>
      <w:smartTag w:uri="urn:schemas-microsoft-com:office:smarttags" w:element="State">
        <w:smartTag w:uri="urn:schemas-microsoft-com:office:smarttags" w:element="place">
          <w:r w:rsidR="002C13DB">
            <w:t>fla</w:t>
          </w:r>
        </w:smartTag>
      </w:smartTag>
      <w:r w:rsidR="001076FC">
        <w:t xml:space="preserve">sh/no-flash image pairs. </w:t>
      </w:r>
      <w:r w:rsidR="002C13DB">
        <w:t xml:space="preserve">Our applications include denoising and detail transfer </w:t>
      </w:r>
      <w:r w:rsidR="005F1F0E">
        <w:t>(</w:t>
      </w:r>
      <w:r w:rsidR="001076FC">
        <w:t xml:space="preserve">to </w:t>
      </w:r>
      <w:r w:rsidR="0018361E">
        <w:t>merge the ambient qualities of the no-flash image with the</w:t>
      </w:r>
      <w:r w:rsidR="005F1F0E">
        <w:t xml:space="preserve"> high-</w:t>
      </w:r>
      <w:r w:rsidR="002C13DB">
        <w:t xml:space="preserve">frequency </w:t>
      </w:r>
      <w:r w:rsidR="005F1F0E">
        <w:t xml:space="preserve">flash </w:t>
      </w:r>
      <w:r w:rsidR="002C13DB">
        <w:t>detail</w:t>
      </w:r>
      <w:r w:rsidR="005F1F0E">
        <w:t>)</w:t>
      </w:r>
      <w:r w:rsidR="001076FC">
        <w:t xml:space="preserve">, </w:t>
      </w:r>
      <w:r w:rsidR="002C13DB">
        <w:t xml:space="preserve">white-balancing </w:t>
      </w:r>
      <w:r w:rsidR="005F1F0E">
        <w:t>(</w:t>
      </w:r>
      <w:r w:rsidR="002C13DB">
        <w:t>to change the color tone of the ambient image</w:t>
      </w:r>
      <w:r w:rsidR="005F1F0E">
        <w:t>)</w:t>
      </w:r>
      <w:r w:rsidR="002C13DB">
        <w:t>, continuous</w:t>
      </w:r>
      <w:r w:rsidR="001076FC">
        <w:t xml:space="preserve"> flash </w:t>
      </w:r>
      <w:r w:rsidR="005F1F0E">
        <w:t>(</w:t>
      </w:r>
      <w:r w:rsidR="001076FC">
        <w:t>to interactively adjust flash intensity</w:t>
      </w:r>
      <w:r w:rsidR="005F1F0E">
        <w:t>)</w:t>
      </w:r>
      <w:r w:rsidR="00117AF9">
        <w:t>,</w:t>
      </w:r>
      <w:r w:rsidR="001076FC">
        <w:t xml:space="preserve"> and red-eye removal </w:t>
      </w:r>
      <w:r w:rsidR="005F1F0E">
        <w:t>(</w:t>
      </w:r>
      <w:r w:rsidR="001076FC">
        <w:t xml:space="preserve">to </w:t>
      </w:r>
      <w:r w:rsidR="00117AF9">
        <w:t>repair</w:t>
      </w:r>
      <w:r w:rsidR="001076FC">
        <w:t xml:space="preserve"> artifacts in the flash image</w:t>
      </w:r>
      <w:r w:rsidR="005F1F0E">
        <w:t>)</w:t>
      </w:r>
      <w:r w:rsidR="001076FC">
        <w:t>. We demonstrate how these applications can synthesize new images</w:t>
      </w:r>
      <w:r w:rsidR="00276D1C">
        <w:t xml:space="preserve"> that are of higher quality than</w:t>
      </w:r>
      <w:r w:rsidR="001076FC">
        <w:t xml:space="preserve"> either of the originals. </w:t>
      </w:r>
    </w:p>
    <w:tbl>
      <w:tblPr>
        <w:tblpPr w:horzAnchor="margin" w:tblpYSpec="bottom"/>
        <w:tblW w:w="4981" w:type="pct"/>
        <w:tblCellMar>
          <w:left w:w="0" w:type="dxa"/>
          <w:right w:w="0" w:type="dxa"/>
        </w:tblCellMar>
        <w:tblLook w:val="0000" w:firstRow="0" w:lastRow="0" w:firstColumn="0" w:lastColumn="0" w:noHBand="0" w:noVBand="0"/>
      </w:tblPr>
      <w:tblGrid>
        <w:gridCol w:w="4777"/>
      </w:tblGrid>
      <w:tr w:rsidR="0030671E">
        <w:trPr>
          <w:trHeight w:val="1440"/>
        </w:trPr>
        <w:tc>
          <w:tcPr>
            <w:tcW w:w="5000" w:type="pct"/>
          </w:tcPr>
          <w:p w:rsidR="0030671E" w:rsidRDefault="0030671E" w:rsidP="00503FAE">
            <w:pPr>
              <w:spacing w:after="60"/>
            </w:pPr>
          </w:p>
        </w:tc>
      </w:tr>
    </w:tbl>
    <w:p w:rsidR="00A50C4D" w:rsidRDefault="00E44721" w:rsidP="0030671E">
      <w:pPr>
        <w:pStyle w:val="BodyText"/>
      </w:pPr>
      <w:r w:rsidRPr="00E44721">
        <w:rPr>
          <w:b/>
        </w:rPr>
        <w:t>Keywords:</w:t>
      </w:r>
      <w:r>
        <w:t xml:space="preserve"> </w:t>
      </w:r>
      <w:r w:rsidR="0087511D">
        <w:t>N</w:t>
      </w:r>
      <w:r>
        <w:t xml:space="preserve">oise removal, </w:t>
      </w:r>
      <w:r w:rsidR="009F51C7">
        <w:t xml:space="preserve">detail transfer, </w:t>
      </w:r>
      <w:r w:rsidR="0087511D">
        <w:t xml:space="preserve">sharpening, </w:t>
      </w:r>
      <w:r>
        <w:t>image fusion</w:t>
      </w:r>
      <w:r w:rsidR="009F51C7">
        <w:t xml:space="preserve">, </w:t>
      </w:r>
      <w:r w:rsidR="00A77ECA">
        <w:t xml:space="preserve">image processing, bilateral filtering, </w:t>
      </w:r>
      <w:r w:rsidR="009F51C7">
        <w:t>white balancing, re</w:t>
      </w:r>
      <w:r w:rsidR="0087511D">
        <w:t xml:space="preserve">d-eye removal, </w:t>
      </w:r>
      <w:smartTag w:uri="urn:schemas-microsoft-com:office:smarttags" w:element="State">
        <w:smartTag w:uri="urn:schemas-microsoft-com:office:smarttags" w:element="place">
          <w:r w:rsidR="0087511D">
            <w:t>fla</w:t>
          </w:r>
        </w:smartTag>
      </w:smartTag>
      <w:r w:rsidR="0087511D">
        <w:t>sh photography</w:t>
      </w:r>
      <w:r w:rsidR="00D060D2">
        <w:t>.</w:t>
      </w:r>
    </w:p>
    <w:p w:rsidR="00A016EF" w:rsidRDefault="006E1E24" w:rsidP="00A03EC3">
      <w:pPr>
        <w:pStyle w:val="Heading1"/>
      </w:pPr>
      <w:r>
        <w:t>Introduction</w:t>
      </w:r>
    </w:p>
    <w:p w:rsidR="00AC0126" w:rsidRDefault="00D060D2" w:rsidP="00AC0126">
      <w:pPr>
        <w:pStyle w:val="BodyText"/>
      </w:pPr>
      <w:r>
        <w:t xml:space="preserve">An important </w:t>
      </w:r>
      <w:r w:rsidR="00AC0126">
        <w:t>goal of photography is to capture and reproduce the visual r</w:t>
      </w:r>
      <w:r w:rsidR="00E554BF">
        <w:t>ichness of a real environment.</w:t>
      </w:r>
      <w:r w:rsidR="007B13B9">
        <w:t xml:space="preserve"> </w:t>
      </w:r>
      <w:r w:rsidR="00AC0126">
        <w:t xml:space="preserve">Lighting is an integral aspect of this </w:t>
      </w:r>
      <w:r w:rsidR="009001CD">
        <w:t xml:space="preserve">visual </w:t>
      </w:r>
      <w:r w:rsidR="00AC0126">
        <w:t>richness and often sets the mood or atmo</w:t>
      </w:r>
      <w:r w:rsidR="00AC0126">
        <w:t>s</w:t>
      </w:r>
      <w:r w:rsidR="00AC0126">
        <w:t xml:space="preserve">phere in the photograph. </w:t>
      </w:r>
      <w:r w:rsidR="00D07164">
        <w:t xml:space="preserve">The subtlest nuances are often </w:t>
      </w:r>
      <w:r w:rsidR="000E2FE3">
        <w:t xml:space="preserve">found in low-light conditions. </w:t>
      </w:r>
      <w:r w:rsidR="00AC0126">
        <w:t>For example, the dim, orange hue of a candlelit restaurant can evoke an intimate mood, while the pale</w:t>
      </w:r>
      <w:r w:rsidR="005F4F2F">
        <w:t xml:space="preserve"> </w:t>
      </w:r>
      <w:r w:rsidR="00AC0126">
        <w:t>blue cast of moonlight can evoke a cool atmosphere of mystery.</w:t>
      </w:r>
    </w:p>
    <w:p w:rsidR="00AC0126" w:rsidRDefault="000E2FE3" w:rsidP="00AC0126">
      <w:pPr>
        <w:pStyle w:val="BodyText"/>
      </w:pPr>
      <w:r>
        <w:t>When capturing</w:t>
      </w:r>
      <w:r w:rsidR="008855F8">
        <w:t xml:space="preserve"> the natural ambient illumination in such low-light environments, photographers face a dilemma. One option is to set a long exposure time so that the camera can collect enough light </w:t>
      </w:r>
      <w:r w:rsidR="008855F8">
        <w:lastRenderedPageBreak/>
        <w:t xml:space="preserve">to produce a visible image. However, </w:t>
      </w:r>
      <w:r w:rsidR="00AF1F53">
        <w:t xml:space="preserve">camera shake or scene motion during such long exposures will result in motion blur. </w:t>
      </w:r>
      <w:r w:rsidR="008855F8">
        <w:t>Another option is to open the aperture to let in more light. Ho</w:t>
      </w:r>
      <w:r w:rsidR="008855F8">
        <w:t>w</w:t>
      </w:r>
      <w:r w:rsidR="008855F8">
        <w:t xml:space="preserve">ever, this approach reduces depth of field and is limited by the </w:t>
      </w:r>
      <w:r w:rsidR="00976B7A">
        <w:t>size</w:t>
      </w:r>
      <w:r w:rsidR="008855F8">
        <w:t xml:space="preserve"> of the lens. </w:t>
      </w:r>
      <w:r w:rsidR="00AF1F53">
        <w:t>The</w:t>
      </w:r>
      <w:r w:rsidR="00976B7A">
        <w:t xml:space="preserve"> third </w:t>
      </w:r>
      <w:r w:rsidR="002B7822">
        <w:t>option</w:t>
      </w:r>
      <w:r w:rsidR="008855F8">
        <w:t xml:space="preserve"> is to increase the camera’s gain, which is controlled by the ISO setting. However, when exposure times are short, the camera cannot capture enough light to acc</w:t>
      </w:r>
      <w:r w:rsidR="008855F8">
        <w:t>u</w:t>
      </w:r>
      <w:r w:rsidR="008855F8">
        <w:t>rately estimate the color at each pixel, and thus visible image noise increases significantly</w:t>
      </w:r>
      <w:r w:rsidR="00E554BF">
        <w:t xml:space="preserve">. </w:t>
      </w:r>
    </w:p>
    <w:p w:rsidR="002C1FAC" w:rsidRDefault="00AC0126" w:rsidP="00AC0126">
      <w:pPr>
        <w:pStyle w:val="BodyText"/>
      </w:pPr>
      <w:r>
        <w:t xml:space="preserve">Flash photography was invented to </w:t>
      </w:r>
      <w:r w:rsidR="005D28AF">
        <w:t>circumvent</w:t>
      </w:r>
      <w:r>
        <w:t xml:space="preserve"> these problems. By adding </w:t>
      </w:r>
      <w:r w:rsidR="005D28AF">
        <w:t>artificial</w:t>
      </w:r>
      <w:r>
        <w:t xml:space="preserve"> light to </w:t>
      </w:r>
      <w:r w:rsidR="00976B7A">
        <w:t xml:space="preserve">nearby objects in </w:t>
      </w:r>
      <w:r>
        <w:t>the scene</w:t>
      </w:r>
      <w:r w:rsidR="005D28AF">
        <w:t>,</w:t>
      </w:r>
      <w:r>
        <w:t xml:space="preserve"> </w:t>
      </w:r>
      <w:r w:rsidR="005D28AF">
        <w:t>cameras with flash</w:t>
      </w:r>
      <w:r>
        <w:t xml:space="preserve"> can </w:t>
      </w:r>
      <w:r w:rsidR="00C37E55">
        <w:t>use short</w:t>
      </w:r>
      <w:r w:rsidR="00A24351">
        <w:t>er</w:t>
      </w:r>
      <w:r>
        <w:t xml:space="preserve"> exposure time</w:t>
      </w:r>
      <w:r w:rsidR="00D36CA4">
        <w:t>s</w:t>
      </w:r>
      <w:r w:rsidR="00A24351">
        <w:t>, smaller apertures, and less sensor gain</w:t>
      </w:r>
      <w:r>
        <w:t xml:space="preserve"> and still capture enough light to produce relativ</w:t>
      </w:r>
      <w:r>
        <w:t>e</w:t>
      </w:r>
      <w:r>
        <w:t xml:space="preserve">ly </w:t>
      </w:r>
      <w:r w:rsidR="009A23FB">
        <w:t xml:space="preserve">sharp, </w:t>
      </w:r>
      <w:r>
        <w:t xml:space="preserve">noise-free images. </w:t>
      </w:r>
      <w:r w:rsidR="00D060D2">
        <w:t>B</w:t>
      </w:r>
      <w:r w:rsidR="006C3165">
        <w:t xml:space="preserve">righter images have </w:t>
      </w:r>
      <w:r w:rsidR="00EB7629">
        <w:t xml:space="preserve">a </w:t>
      </w:r>
      <w:r w:rsidR="006C3165">
        <w:t>greater</w:t>
      </w:r>
      <w:r>
        <w:t xml:space="preserve"> signal-to-noise ratio and </w:t>
      </w:r>
      <w:r w:rsidR="00EB7629">
        <w:t xml:space="preserve">can </w:t>
      </w:r>
      <w:r w:rsidR="00D060D2">
        <w:t xml:space="preserve">therefore </w:t>
      </w:r>
      <w:r w:rsidR="00EB7629">
        <w:t xml:space="preserve">resolve </w:t>
      </w:r>
      <w:r>
        <w:t xml:space="preserve">detail that </w:t>
      </w:r>
      <w:r w:rsidR="009C411B">
        <w:t>would be</w:t>
      </w:r>
      <w:r>
        <w:t xml:space="preserve"> </w:t>
      </w:r>
      <w:r w:rsidR="00EB7629">
        <w:t xml:space="preserve">hidden in the noise </w:t>
      </w:r>
      <w:r>
        <w:t>in an image acquired under ambient illumin</w:t>
      </w:r>
      <w:r>
        <w:t>a</w:t>
      </w:r>
      <w:r>
        <w:t>tion. Moreover</w:t>
      </w:r>
      <w:r w:rsidR="006C3165">
        <w:t>,</w:t>
      </w:r>
      <w:r>
        <w:t xml:space="preserve"> the flash can </w:t>
      </w:r>
      <w:r w:rsidR="00EB7629">
        <w:t xml:space="preserve">enhance </w:t>
      </w:r>
      <w:r>
        <w:t xml:space="preserve">surface detail by illuminating surfaces </w:t>
      </w:r>
      <w:r w:rsidR="00D36CA4">
        <w:t>with a crisp point</w:t>
      </w:r>
      <w:r w:rsidR="003A5996">
        <w:t xml:space="preserve"> </w:t>
      </w:r>
      <w:r w:rsidR="00D36CA4">
        <w:t>light source</w:t>
      </w:r>
      <w:r w:rsidR="00E554BF">
        <w:t xml:space="preserve">. </w:t>
      </w:r>
      <w:r w:rsidR="001E0300">
        <w:t>Finally, if one desires</w:t>
      </w:r>
      <w:r w:rsidR="00A3749D">
        <w:t xml:space="preserve"> a white-balanced image, the known flash color greatly simplifies this task. </w:t>
      </w:r>
    </w:p>
    <w:p w:rsidR="008B5138" w:rsidRDefault="00E967AC" w:rsidP="00AC0126">
      <w:pPr>
        <w:pStyle w:val="BodyText"/>
      </w:pPr>
      <w:r>
        <w:t xml:space="preserve">As photographers know, however, </w:t>
      </w:r>
      <w:r w:rsidR="00AE0D0D">
        <w:t xml:space="preserve">the use of </w:t>
      </w:r>
      <w:r w:rsidR="0002225D">
        <w:t>f</w:t>
      </w:r>
      <w:r w:rsidR="002B76D3">
        <w:t>lash</w:t>
      </w:r>
      <w:r w:rsidR="00E152A0">
        <w:t xml:space="preserve"> </w:t>
      </w:r>
      <w:r w:rsidR="003A5996">
        <w:t xml:space="preserve">can </w:t>
      </w:r>
      <w:r w:rsidR="00400E23">
        <w:t xml:space="preserve">also have a negative impact on </w:t>
      </w:r>
      <w:r w:rsidR="00AF1F53">
        <w:t xml:space="preserve">the </w:t>
      </w:r>
      <w:r w:rsidR="00AC0126">
        <w:t>lighting characteristics of the environment</w:t>
      </w:r>
      <w:r w:rsidR="00AF1F53">
        <w:t xml:space="preserve">. </w:t>
      </w:r>
      <w:r w:rsidR="002B76D3">
        <w:t>Objects near the camera are disproportionately brightened</w:t>
      </w:r>
      <w:r w:rsidR="008B5138">
        <w:t xml:space="preserve">, and the mood evoked by </w:t>
      </w:r>
      <w:r w:rsidR="00AF1F53">
        <w:t>ambient</w:t>
      </w:r>
      <w:r w:rsidR="008B5138">
        <w:t xml:space="preserve"> illumination </w:t>
      </w:r>
      <w:r w:rsidR="00AF1F53">
        <w:t>may</w:t>
      </w:r>
      <w:r w:rsidR="008B5138">
        <w:t xml:space="preserve"> be destroyed</w:t>
      </w:r>
      <w:r w:rsidR="00AC0126">
        <w:t xml:space="preserve">. In addition, the flash </w:t>
      </w:r>
      <w:r w:rsidR="00A33999">
        <w:t xml:space="preserve">may </w:t>
      </w:r>
      <w:r w:rsidR="00AC0126">
        <w:t xml:space="preserve">introduce unwanted artifacts </w:t>
      </w:r>
      <w:r w:rsidR="002B76D3">
        <w:t xml:space="preserve">such as </w:t>
      </w:r>
      <w:r w:rsidR="008B5138">
        <w:t xml:space="preserve">red eye, </w:t>
      </w:r>
      <w:r w:rsidR="00AC0126">
        <w:t>harsh shadows</w:t>
      </w:r>
      <w:r w:rsidR="007B263D">
        <w:t>,</w:t>
      </w:r>
      <w:r w:rsidR="00AC0126">
        <w:t xml:space="preserve"> </w:t>
      </w:r>
      <w:r w:rsidR="008B5138">
        <w:t xml:space="preserve">and </w:t>
      </w:r>
      <w:r w:rsidR="00AC0126">
        <w:t>specular</w:t>
      </w:r>
      <w:r w:rsidR="008B5138">
        <w:t>ities</w:t>
      </w:r>
      <w:r w:rsidR="00A33999">
        <w:t>, none of</w:t>
      </w:r>
      <w:r w:rsidR="00431BAF">
        <w:t xml:space="preserve"> which are</w:t>
      </w:r>
      <w:r w:rsidR="00A33999">
        <w:t xml:space="preserve"> </w:t>
      </w:r>
      <w:r w:rsidR="002B76D3">
        <w:t xml:space="preserve">part of the </w:t>
      </w:r>
      <w:r w:rsidR="00226B42">
        <w:t>natural</w:t>
      </w:r>
      <w:r w:rsidR="002B76D3">
        <w:t xml:space="preserve"> scene</w:t>
      </w:r>
      <w:r w:rsidR="00AC0126">
        <w:t xml:space="preserve">. </w:t>
      </w:r>
      <w:r w:rsidR="00AF1F53">
        <w:t>Despite these drawbacks</w:t>
      </w:r>
      <w:r w:rsidR="00D060D2">
        <w:t>,</w:t>
      </w:r>
      <w:r w:rsidR="00AF1F53">
        <w:t xml:space="preserve"> many amateur ph</w:t>
      </w:r>
      <w:r w:rsidR="00AF1F53">
        <w:t>o</w:t>
      </w:r>
      <w:r w:rsidR="00AF1F53">
        <w:t>tographers use flash in low-light environments</w:t>
      </w:r>
      <w:r w:rsidR="00D060D2">
        <w:t>,</w:t>
      </w:r>
      <w:r w:rsidR="00AF1F53">
        <w:t xml:space="preserve"> and consequently, these snapshots rarely depict the true ambient illumination of such scenes.</w:t>
      </w:r>
    </w:p>
    <w:p w:rsidR="001E630B" w:rsidRPr="001F67D6" w:rsidRDefault="001E630B" w:rsidP="001E630B">
      <w:pPr>
        <w:pStyle w:val="BodyText"/>
      </w:pPr>
      <w:r>
        <w:t xml:space="preserve">Today, digital photography </w:t>
      </w:r>
      <w:r w:rsidR="00D060D2">
        <w:t xml:space="preserve">makes </w:t>
      </w:r>
      <w:r>
        <w:t xml:space="preserve">it fast, easy, and economical to take </w:t>
      </w:r>
      <w:r w:rsidR="00226B42">
        <w:t xml:space="preserve">a </w:t>
      </w:r>
      <w:r>
        <w:t>pair of images of low-light environments: one with flash to capture detail and one without flash to capture ambient illumin</w:t>
      </w:r>
      <w:r>
        <w:t>a</w:t>
      </w:r>
      <w:r>
        <w:t>tion. (We sometimes refer to the no-flas</w:t>
      </w:r>
      <w:r w:rsidR="001B18F8">
        <w:t xml:space="preserve">h image as the ambient image.) </w:t>
      </w:r>
      <w:r>
        <w:t xml:space="preserve">In this paper, we present a variety of </w:t>
      </w:r>
      <w:r w:rsidR="00D060D2">
        <w:t>techniques</w:t>
      </w:r>
      <w:r>
        <w:t xml:space="preserve"> that </w:t>
      </w:r>
      <w:r>
        <w:lastRenderedPageBreak/>
        <w:t>analyze and combine features from the image</w:t>
      </w:r>
      <w:r w:rsidR="00117AF9">
        <w:t>s in such a flash/no-flash pair</w:t>
      </w:r>
      <w:r>
        <w:t>:</w:t>
      </w:r>
    </w:p>
    <w:p w:rsidR="00AC0126" w:rsidRDefault="00AC0126" w:rsidP="00AC0126">
      <w:pPr>
        <w:pStyle w:val="BodyText"/>
      </w:pPr>
      <w:r w:rsidRPr="00584CF8">
        <w:rPr>
          <w:b/>
        </w:rPr>
        <w:t xml:space="preserve">Ambient image </w:t>
      </w:r>
      <w:r w:rsidR="00941CE6">
        <w:rPr>
          <w:b/>
        </w:rPr>
        <w:t>denois</w:t>
      </w:r>
      <w:r w:rsidR="007577F4">
        <w:rPr>
          <w:b/>
        </w:rPr>
        <w:t>ing</w:t>
      </w:r>
      <w:r w:rsidRPr="00584CF8">
        <w:rPr>
          <w:b/>
        </w:rPr>
        <w:t>:</w:t>
      </w:r>
      <w:r>
        <w:t xml:space="preserve"> We use the relatively noise-free flash image to reduce noise in </w:t>
      </w:r>
      <w:r w:rsidR="00D7417A">
        <w:t>the</w:t>
      </w:r>
      <w:r>
        <w:t xml:space="preserve"> no-flash image. </w:t>
      </w:r>
      <w:r w:rsidR="00D7417A">
        <w:t>By maintaining</w:t>
      </w:r>
      <w:r>
        <w:t xml:space="preserve"> the natural lighting of the </w:t>
      </w:r>
      <w:r w:rsidR="00700CCB">
        <w:t xml:space="preserve">ambient </w:t>
      </w:r>
      <w:r>
        <w:t>image</w:t>
      </w:r>
      <w:r w:rsidR="00D7417A">
        <w:t>, our approach</w:t>
      </w:r>
      <w:r>
        <w:t xml:space="preserve"> </w:t>
      </w:r>
      <w:r w:rsidR="00D7417A">
        <w:t>creates</w:t>
      </w:r>
      <w:r>
        <w:t xml:space="preserve"> an image that is closer to the look of the real scene.</w:t>
      </w:r>
    </w:p>
    <w:p w:rsidR="00AC0126" w:rsidRDefault="00AC0126" w:rsidP="00AC0126">
      <w:pPr>
        <w:pStyle w:val="BodyText"/>
      </w:pPr>
      <w:r w:rsidRPr="00584CF8">
        <w:rPr>
          <w:b/>
        </w:rPr>
        <w:t>Flash-to-ambient detail transfer:</w:t>
      </w:r>
      <w:r>
        <w:t xml:space="preserve"> We transfer high-frequency detail from the flash image to the </w:t>
      </w:r>
      <w:r w:rsidR="00941CE6">
        <w:t>denois</w:t>
      </w:r>
      <w:r w:rsidR="007577F4">
        <w:t>e</w:t>
      </w:r>
      <w:r>
        <w:t>d ambient image</w:t>
      </w:r>
      <w:r w:rsidR="00117AF9">
        <w:t>, since t</w:t>
      </w:r>
      <w:r>
        <w:t>his detail may not exist in the original ambient image.</w:t>
      </w:r>
    </w:p>
    <w:p w:rsidR="00C10E27" w:rsidRPr="00ED78C6" w:rsidRDefault="00A12F14" w:rsidP="00AC0126">
      <w:pPr>
        <w:pStyle w:val="BodyText"/>
      </w:pPr>
      <w:r>
        <w:rPr>
          <w:b/>
        </w:rPr>
        <w:t xml:space="preserve">White </w:t>
      </w:r>
      <w:r w:rsidR="00C10E27">
        <w:rPr>
          <w:b/>
        </w:rPr>
        <w:t>balancing:</w:t>
      </w:r>
      <w:r w:rsidR="00C10E27" w:rsidRPr="00D7417A">
        <w:t xml:space="preserve"> </w:t>
      </w:r>
      <w:r w:rsidR="00C10E27">
        <w:t>T</w:t>
      </w:r>
      <w:r w:rsidR="00C10E27" w:rsidRPr="00D7417A">
        <w:t>he user</w:t>
      </w:r>
      <w:r w:rsidR="00C10E27">
        <w:t xml:space="preserve"> may wish to simulate a whiter illum</w:t>
      </w:r>
      <w:r w:rsidR="00C10E27">
        <w:t>i</w:t>
      </w:r>
      <w:r w:rsidR="00C10E27">
        <w:t xml:space="preserve">nant while preserving the </w:t>
      </w:r>
      <w:r w:rsidR="00226B42">
        <w:t>“feel”</w:t>
      </w:r>
      <w:r w:rsidR="00C10E27">
        <w:t xml:space="preserve"> of the ambient image</w:t>
      </w:r>
      <w:r w:rsidR="00E554BF">
        <w:t xml:space="preserve">. </w:t>
      </w:r>
      <w:r w:rsidR="00C10E27">
        <w:t xml:space="preserve">We </w:t>
      </w:r>
      <w:r w:rsidR="00C10E27" w:rsidRPr="00480D71">
        <w:t>exploit the known flash color to white-balance the ambient image</w:t>
      </w:r>
      <w:r w:rsidR="00C10E27">
        <w:t>,</w:t>
      </w:r>
      <w:r w:rsidR="00C10E27" w:rsidRPr="00480D71">
        <w:t xml:space="preserve"> rather than relying on </w:t>
      </w:r>
      <w:r w:rsidR="00A77ECA">
        <w:t xml:space="preserve">traditional </w:t>
      </w:r>
      <w:r w:rsidR="00C10E27">
        <w:t>single-</w:t>
      </w:r>
      <w:r w:rsidR="00C10E27" w:rsidRPr="00480D71">
        <w:t>image heuristic</w:t>
      </w:r>
      <w:r w:rsidR="00C10E27">
        <w:t>s.</w:t>
      </w:r>
    </w:p>
    <w:p w:rsidR="00C10E27" w:rsidRDefault="00C10E27" w:rsidP="00C10E27">
      <w:pPr>
        <w:pStyle w:val="BodyText"/>
      </w:pPr>
      <w:r w:rsidRPr="00584CF8">
        <w:rPr>
          <w:b/>
        </w:rPr>
        <w:t>Continuous flash intensity adjustment:</w:t>
      </w:r>
      <w:r>
        <w:t xml:space="preserve"> We provide continuous interpolation control between the image pair so </w:t>
      </w:r>
      <w:r w:rsidR="00B27D34">
        <w:t xml:space="preserve">that </w:t>
      </w:r>
      <w:r>
        <w:t>the user can interactively adjust the flash intensity. The user can even extrap</w:t>
      </w:r>
      <w:r>
        <w:t>o</w:t>
      </w:r>
      <w:r>
        <w:t>late beyond the original ambient and flash images</w:t>
      </w:r>
      <w:r w:rsidR="0005771A">
        <w:t>.</w:t>
      </w:r>
    </w:p>
    <w:p w:rsidR="00AC0126" w:rsidRDefault="00A77ECA" w:rsidP="00AC0126">
      <w:pPr>
        <w:pStyle w:val="BodyText"/>
      </w:pPr>
      <w:r>
        <w:rPr>
          <w:b/>
        </w:rPr>
        <w:t>Red-</w:t>
      </w:r>
      <w:r w:rsidR="00AC0126" w:rsidRPr="00584CF8">
        <w:rPr>
          <w:b/>
        </w:rPr>
        <w:t>eye correction:</w:t>
      </w:r>
      <w:r w:rsidR="00AC0126">
        <w:t xml:space="preserve"> We perform red-eye detection by conside</w:t>
      </w:r>
      <w:r w:rsidR="00AC0126">
        <w:t>r</w:t>
      </w:r>
      <w:r w:rsidR="00AC0126">
        <w:t>ing how the color of the pupil changes between the ambient and flash images.</w:t>
      </w:r>
    </w:p>
    <w:p w:rsidR="003942F7" w:rsidRDefault="00AC0126" w:rsidP="00AC0126">
      <w:pPr>
        <w:pStyle w:val="BodyText"/>
      </w:pPr>
      <w:r>
        <w:t>While many of the</w:t>
      </w:r>
      <w:r w:rsidR="00117AF9">
        <w:t>se</w:t>
      </w:r>
      <w:r>
        <w:t xml:space="preserve"> problems are not new, the primary contrib</w:t>
      </w:r>
      <w:r>
        <w:t>u</w:t>
      </w:r>
      <w:r>
        <w:t xml:space="preserve">tion of our work is to show how </w:t>
      </w:r>
      <w:r w:rsidR="00A12F14">
        <w:t xml:space="preserve">to exploit information in the </w:t>
      </w:r>
      <w:r>
        <w:t>flash</w:t>
      </w:r>
      <w:r w:rsidR="00D759FC">
        <w:t>/</w:t>
      </w:r>
      <w:r>
        <w:t xml:space="preserve">no-flash pair </w:t>
      </w:r>
      <w:r w:rsidR="00A12F14">
        <w:t>to improve upon</w:t>
      </w:r>
      <w:r>
        <w:t xml:space="preserve"> previous techniques</w:t>
      </w:r>
      <w:r w:rsidR="00E36571">
        <w:rPr>
          <w:rStyle w:val="FootnoteReference"/>
        </w:rPr>
        <w:footnoteReference w:id="1"/>
      </w:r>
      <w:r>
        <w:t>.</w:t>
      </w:r>
      <w:r w:rsidR="00E36571">
        <w:t xml:space="preserve"> </w:t>
      </w:r>
      <w:r w:rsidR="00CD2CDD">
        <w:t>One</w:t>
      </w:r>
      <w:r w:rsidR="00700CCB">
        <w:t xml:space="preserve"> feature of our approach is that </w:t>
      </w:r>
      <w:r w:rsidR="00D759FC">
        <w:t xml:space="preserve">the </w:t>
      </w:r>
      <w:r w:rsidR="00700CCB">
        <w:t>manual acquisition of the flash</w:t>
      </w:r>
      <w:r w:rsidR="00D759FC">
        <w:t>/</w:t>
      </w:r>
      <w:r w:rsidR="00700CCB">
        <w:t>no-flash pair is relatively straightforward with current consumer digital cameras. We envision that the ability to capture such pairs will eventually move into the</w:t>
      </w:r>
      <w:r w:rsidR="00307491">
        <w:t xml:space="preserve"> camera firmware, thereby making</w:t>
      </w:r>
      <w:r w:rsidR="00700CCB">
        <w:t xml:space="preserve"> the acquisition process even easier and faster.</w:t>
      </w:r>
    </w:p>
    <w:p w:rsidR="00700CCB" w:rsidRDefault="00612F21" w:rsidP="00AC0126">
      <w:pPr>
        <w:pStyle w:val="BodyText"/>
      </w:pPr>
      <w:r>
        <w:t>One recurring theme of recent computer graphics research is the idea of taking multiple photographs of a scene and combining them to synthesize a new image. Examples of this approach include creating high dynamic range images by combining phot</w:t>
      </w:r>
      <w:r>
        <w:t>o</w:t>
      </w:r>
      <w:r>
        <w:t xml:space="preserve">graphs taken at different exposures </w:t>
      </w:r>
      <w:r w:rsidRPr="001C4E3B">
        <w:t>[Debevec and Malik</w:t>
      </w:r>
      <w:r w:rsidR="001C4E3B">
        <w:t xml:space="preserve"> 1997</w:t>
      </w:r>
      <w:r w:rsidR="005B397A">
        <w:t>;</w:t>
      </w:r>
      <w:r w:rsidR="001C4E3B">
        <w:t xml:space="preserve"> Kang </w:t>
      </w:r>
      <w:r w:rsidRPr="001C4E3B">
        <w:t>et al.</w:t>
      </w:r>
      <w:r w:rsidR="001C4E3B">
        <w:t xml:space="preserve"> 2003</w:t>
      </w:r>
      <w:r w:rsidRPr="001C4E3B">
        <w:t>]</w:t>
      </w:r>
      <w:r>
        <w:t xml:space="preserve">, creating mosaics and panoramas by combining photographs taken from different viewpoints </w:t>
      </w:r>
      <w:r w:rsidRPr="001C4E3B">
        <w:t>[</w:t>
      </w:r>
      <w:r w:rsidR="005B397A">
        <w:t xml:space="preserve">e.g. </w:t>
      </w:r>
      <w:r w:rsidRPr="001C4E3B">
        <w:t>Szeliski</w:t>
      </w:r>
      <w:r w:rsidR="001C4E3B" w:rsidRPr="001C4E3B">
        <w:t xml:space="preserve"> and Shum 1997</w:t>
      </w:r>
      <w:r w:rsidRPr="001C4E3B">
        <w:t xml:space="preserve">], </w:t>
      </w:r>
      <w:r>
        <w:t>and synthetically relighting images by combining images taken under different illumination conditio</w:t>
      </w:r>
      <w:r w:rsidRPr="00ED78C6">
        <w:t>ns [</w:t>
      </w:r>
      <w:r w:rsidR="0064556E" w:rsidRPr="00ED78C6">
        <w:t>H</w:t>
      </w:r>
      <w:r w:rsidR="0064556E" w:rsidRPr="00F6109F">
        <w:t>aeberli 1992</w:t>
      </w:r>
      <w:r w:rsidR="005B397A">
        <w:t>;</w:t>
      </w:r>
      <w:r w:rsidR="0064556E">
        <w:t xml:space="preserve"> </w:t>
      </w:r>
      <w:r w:rsidRPr="00F6109F">
        <w:t>Debevec et al.</w:t>
      </w:r>
      <w:r w:rsidR="00F6109F" w:rsidRPr="00F6109F">
        <w:t xml:space="preserve"> 2000</w:t>
      </w:r>
      <w:r w:rsidR="005B397A">
        <w:t>;</w:t>
      </w:r>
      <w:r w:rsidRPr="00541AA2">
        <w:t xml:space="preserve"> </w:t>
      </w:r>
      <w:r w:rsidR="0064556E" w:rsidRPr="00F6109F">
        <w:t>Masselus et al. 2002</w:t>
      </w:r>
      <w:r w:rsidR="005B397A">
        <w:t>;</w:t>
      </w:r>
      <w:r w:rsidR="0064556E">
        <w:t xml:space="preserve"> </w:t>
      </w:r>
      <w:r w:rsidRPr="00F6109F">
        <w:t>Akers et al.</w:t>
      </w:r>
      <w:r w:rsidR="0064556E">
        <w:t xml:space="preserve"> 2003</w:t>
      </w:r>
      <w:r w:rsidR="00D060D2">
        <w:t>; Agarwala et al. 2004</w:t>
      </w:r>
      <w:r w:rsidRPr="00F6109F">
        <w:t xml:space="preserve">]. </w:t>
      </w:r>
      <w:r>
        <w:t xml:space="preserve">Although our techniques involve only two input images, </w:t>
      </w:r>
      <w:r w:rsidR="00F3026F">
        <w:t xml:space="preserve">they share the similar goal of </w:t>
      </w:r>
      <w:r>
        <w:t>synthesiz</w:t>
      </w:r>
      <w:r w:rsidR="00F3026F">
        <w:t>ing</w:t>
      </w:r>
      <w:r>
        <w:t xml:space="preserve"> a new image that is of better quality than any of the input images.</w:t>
      </w:r>
      <w:r w:rsidR="001B18F8">
        <w:rPr>
          <w:rStyle w:val="CommentReference"/>
          <w:bCs w:val="0"/>
          <w:vanish/>
        </w:rPr>
        <w:t xml:space="preserve"> </w:t>
      </w:r>
      <w:r w:rsidR="008F57E6">
        <w:t xml:space="preserve"> </w:t>
      </w:r>
    </w:p>
    <w:p w:rsidR="00FF52B3" w:rsidRDefault="007577B6" w:rsidP="00FF52B3">
      <w:pPr>
        <w:pStyle w:val="Heading1"/>
      </w:pPr>
      <w:bookmarkStart w:id="1" w:name="_Ref62138714"/>
      <w:r>
        <w:t xml:space="preserve">Background on </w:t>
      </w:r>
      <w:r w:rsidR="00BC4208">
        <w:t>Camera</w:t>
      </w:r>
      <w:r>
        <w:t xml:space="preserve"> Noise</w:t>
      </w:r>
      <w:bookmarkEnd w:id="1"/>
    </w:p>
    <w:p w:rsidR="00E31637" w:rsidRDefault="00DE4BF8" w:rsidP="007577B6">
      <w:pPr>
        <w:pStyle w:val="BodyText"/>
      </w:pPr>
      <w:r>
        <w:t xml:space="preserve">The intuition behind </w:t>
      </w:r>
      <w:r w:rsidR="00B67697">
        <w:t>several</w:t>
      </w:r>
      <w:r>
        <w:t xml:space="preserve"> of our algorithms is that </w:t>
      </w:r>
      <w:r w:rsidR="00D25A26">
        <w:t xml:space="preserve">while </w:t>
      </w:r>
      <w:r>
        <w:t xml:space="preserve">the illumination from a flash </w:t>
      </w:r>
      <w:r w:rsidR="002209BF">
        <w:t xml:space="preserve">may change the appearance of the scene, it also </w:t>
      </w:r>
      <w:r w:rsidR="000B12FA">
        <w:t>increases</w:t>
      </w:r>
      <w:r>
        <w:t xml:space="preserve"> the </w:t>
      </w:r>
      <w:r w:rsidR="001C696E">
        <w:t>signal</w:t>
      </w:r>
      <w:r w:rsidR="005D6811">
        <w:t>-</w:t>
      </w:r>
      <w:r w:rsidR="001C696E">
        <w:t>to</w:t>
      </w:r>
      <w:r w:rsidR="0095228E">
        <w:t>-</w:t>
      </w:r>
      <w:r>
        <w:t>noise</w:t>
      </w:r>
      <w:r w:rsidR="004E3107">
        <w:t xml:space="preserve"> </w:t>
      </w:r>
      <w:r w:rsidR="00C47E5F">
        <w:t xml:space="preserve">ratio (SNR) </w:t>
      </w:r>
      <w:r>
        <w:t xml:space="preserve">in the flash image </w:t>
      </w:r>
      <w:r w:rsidR="002209BF">
        <w:t xml:space="preserve">and provides a better estimate of the </w:t>
      </w:r>
      <w:r w:rsidR="005F1F0E">
        <w:t>high-</w:t>
      </w:r>
      <w:r w:rsidR="002209BF">
        <w:t xml:space="preserve">frequency detail. </w:t>
      </w:r>
    </w:p>
    <w:tbl>
      <w:tblPr>
        <w:tblStyle w:val="TableGrid"/>
        <w:tblpPr w:bottomFromText="80" w:vertAnchor="page" w:horzAnchor="margin" w:tblpXSpec="right" w:tblpY="10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4795"/>
      </w:tblGrid>
      <w:tr w:rsidR="00485585">
        <w:tc>
          <w:tcPr>
            <w:tcW w:w="4795" w:type="dxa"/>
          </w:tcPr>
          <w:p w:rsidR="00485585" w:rsidRDefault="00880E32" w:rsidP="00485585">
            <w:pPr>
              <w:spacing w:after="0"/>
            </w:pPr>
            <w:r>
              <w:rPr>
                <w:noProof/>
              </w:rPr>
              <w:drawing>
                <wp:inline distT="0" distB="0" distL="0" distR="0">
                  <wp:extent cx="2985770" cy="1156970"/>
                  <wp:effectExtent l="0" t="0" r="0" b="0"/>
                  <wp:docPr id="2" name="Picture 2" descr="snr_pwr_vs_frequency_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r_pwr_vs_frequency_correc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5770" cy="1156970"/>
                          </a:xfrm>
                          <a:prstGeom prst="rect">
                            <a:avLst/>
                          </a:prstGeom>
                          <a:noFill/>
                          <a:ln>
                            <a:noFill/>
                          </a:ln>
                        </pic:spPr>
                      </pic:pic>
                    </a:graphicData>
                  </a:graphic>
                </wp:inline>
              </w:drawing>
            </w:r>
          </w:p>
        </w:tc>
      </w:tr>
      <w:tr w:rsidR="00485585">
        <w:tc>
          <w:tcPr>
            <w:tcW w:w="4795" w:type="dxa"/>
          </w:tcPr>
          <w:p w:rsidR="00485585" w:rsidRDefault="00485585" w:rsidP="00FF51AD">
            <w:pPr>
              <w:pStyle w:val="Captions"/>
              <w:spacing w:before="80" w:after="0"/>
            </w:pPr>
            <w:bookmarkStart w:id="2" w:name="_Ref62055190"/>
            <w:r>
              <w:t xml:space="preserve">Figure </w:t>
            </w:r>
            <w:r w:rsidR="00581192">
              <w:fldChar w:fldCharType="begin"/>
            </w:r>
            <w:r w:rsidR="00581192">
              <w:instrText xml:space="preserve"> SEQ Figure \* ARABIC </w:instrText>
            </w:r>
            <w:r w:rsidR="00581192">
              <w:fldChar w:fldCharType="separate"/>
            </w:r>
            <w:r w:rsidR="0033639A">
              <w:rPr>
                <w:noProof/>
              </w:rPr>
              <w:t>2</w:t>
            </w:r>
            <w:r w:rsidR="00581192">
              <w:rPr>
                <w:noProof/>
              </w:rPr>
              <w:fldChar w:fldCharType="end"/>
            </w:r>
            <w:bookmarkEnd w:id="2"/>
            <w:r>
              <w:t xml:space="preserve">: </w:t>
            </w:r>
            <w:r w:rsidRPr="00A613DE">
              <w:t>(a</w:t>
            </w:r>
            <w:r>
              <w:t>-left</w:t>
            </w:r>
            <w:r w:rsidRPr="00A613DE">
              <w:t>)</w:t>
            </w:r>
            <w:r>
              <w:t xml:space="preserve"> Noise vs. signal for a full-frame Kodak CCD </w:t>
            </w:r>
            <w:r w:rsidRPr="00051CF8">
              <w:t>[2001].</w:t>
            </w:r>
            <w:r>
              <w:t xml:space="preserve"> Since the slope is less than one, SNR increases at higher signal values. (b-right) The digital sensor produces similar log power spectra for the flash and ambient images. However, the noise dominates the signal at a lower frequency in the high-ISO ambient image than in the low-ISO flash image.</w:t>
            </w:r>
          </w:p>
        </w:tc>
      </w:tr>
    </w:tbl>
    <w:p w:rsidR="00B67697" w:rsidRPr="00B67697" w:rsidRDefault="00DE4BF8" w:rsidP="00DF3D61">
      <w:pPr>
        <w:pStyle w:val="BodyText"/>
      </w:pPr>
      <w:r>
        <w:t xml:space="preserve">As shown in </w:t>
      </w:r>
      <w:r w:rsidR="00DC3BEE">
        <w:fldChar w:fldCharType="begin"/>
      </w:r>
      <w:r w:rsidR="00DC3BEE">
        <w:instrText xml:space="preserve"> REF _Ref62055190 \h </w:instrText>
      </w:r>
      <w:r w:rsidR="00DC3BEE">
        <w:fldChar w:fldCharType="separate"/>
      </w:r>
      <w:r w:rsidR="0033639A">
        <w:t xml:space="preserve">Figure </w:t>
      </w:r>
      <w:r w:rsidR="0033639A">
        <w:rPr>
          <w:noProof/>
        </w:rPr>
        <w:t>2</w:t>
      </w:r>
      <w:r w:rsidR="00DC3BEE">
        <w:fldChar w:fldCharType="end"/>
      </w:r>
      <w:r w:rsidR="00134480">
        <w:t>(</w:t>
      </w:r>
      <w:r w:rsidR="00875CC7">
        <w:t>a</w:t>
      </w:r>
      <w:r w:rsidR="00134480">
        <w:t>)</w:t>
      </w:r>
      <w:r>
        <w:t xml:space="preserve">, </w:t>
      </w:r>
      <w:r w:rsidR="00970BC2">
        <w:t xml:space="preserve">a brighter </w:t>
      </w:r>
      <w:r w:rsidR="00C351CD">
        <w:t xml:space="preserve">image </w:t>
      </w:r>
      <w:r w:rsidR="00561AE4">
        <w:t>signal</w:t>
      </w:r>
      <w:r w:rsidR="00970BC2">
        <w:t xml:space="preserve"> contain</w:t>
      </w:r>
      <w:r w:rsidR="00D25A26">
        <w:t>s</w:t>
      </w:r>
      <w:r w:rsidR="00970BC2">
        <w:t xml:space="preserve"> more noise than a darker </w:t>
      </w:r>
      <w:r>
        <w:t>signal. However,</w:t>
      </w:r>
      <w:r w:rsidR="00561AE4">
        <w:t xml:space="preserve"> the s</w:t>
      </w:r>
      <w:r w:rsidR="00981C5A">
        <w:t>lope of the curve is less than one</w:t>
      </w:r>
      <w:r w:rsidR="00F95680">
        <w:t>,</w:t>
      </w:r>
      <w:r w:rsidR="00561AE4">
        <w:t xml:space="preserve"> which implies that the signal increases </w:t>
      </w:r>
      <w:r>
        <w:t>faster</w:t>
      </w:r>
      <w:r w:rsidR="00561AE4">
        <w:t xml:space="preserve"> than the noise and </w:t>
      </w:r>
      <w:r w:rsidR="00BA1A5F">
        <w:t>so</w:t>
      </w:r>
      <w:r w:rsidR="00561AE4">
        <w:t xml:space="preserve"> </w:t>
      </w:r>
      <w:r>
        <w:t xml:space="preserve">the </w:t>
      </w:r>
      <w:r w:rsidR="006B092B">
        <w:t>SNR</w:t>
      </w:r>
      <w:r>
        <w:t xml:space="preserve"> </w:t>
      </w:r>
      <w:r w:rsidR="00970BC2">
        <w:t xml:space="preserve">of the brighter image is better. </w:t>
      </w:r>
      <w:r w:rsidR="00186FD9">
        <w:t>While</w:t>
      </w:r>
      <w:r w:rsidR="00B67697" w:rsidRPr="00B67697">
        <w:t xml:space="preserve"> the flash does not illuminate the scene uniformly, it does significantly increase scene</w:t>
      </w:r>
      <w:r w:rsidR="00DD4A34">
        <w:t xml:space="preserve"> brightness</w:t>
      </w:r>
      <w:r w:rsidR="00B67697" w:rsidRPr="00B67697">
        <w:t xml:space="preserve"> </w:t>
      </w:r>
      <w:r w:rsidR="00DD4A34">
        <w:t>(</w:t>
      </w:r>
      <w:r w:rsidR="00B67697" w:rsidRPr="00B67697">
        <w:t>especially for objects near the cam</w:t>
      </w:r>
      <w:r w:rsidR="00A84EBD">
        <w:t>era</w:t>
      </w:r>
      <w:r w:rsidR="00DD4A34">
        <w:t>)</w:t>
      </w:r>
      <w:r w:rsidR="00A84EBD">
        <w:t xml:space="preserve"> and therefore </w:t>
      </w:r>
      <w:r w:rsidR="00DD4A34">
        <w:t xml:space="preserve">the flash image </w:t>
      </w:r>
      <w:r w:rsidR="00A84EBD">
        <w:t>exhibits a better SNR than the ambient image.</w:t>
      </w:r>
    </w:p>
    <w:p w:rsidR="007577B6" w:rsidRDefault="00987D68" w:rsidP="00DF3D61">
      <w:pPr>
        <w:pStyle w:val="BodyText"/>
      </w:pPr>
      <w:r>
        <w:t xml:space="preserve">As </w:t>
      </w:r>
      <w:r w:rsidR="00C9403D">
        <w:t>illustrated</w:t>
      </w:r>
      <w:r>
        <w:t xml:space="preserve"> in</w:t>
      </w:r>
      <w:r w:rsidR="00DC3BEE">
        <w:t xml:space="preserve"> </w:t>
      </w:r>
      <w:r w:rsidR="00581192">
        <w:fldChar w:fldCharType="begin"/>
      </w:r>
      <w:r w:rsidR="00581192">
        <w:instrText xml:space="preserve"> REF _Ref62055190 </w:instrText>
      </w:r>
      <w:r w:rsidR="00581192">
        <w:fldChar w:fldCharType="separate"/>
      </w:r>
      <w:r w:rsidR="0033639A">
        <w:t xml:space="preserve">Figure </w:t>
      </w:r>
      <w:r w:rsidR="0033639A">
        <w:rPr>
          <w:noProof/>
        </w:rPr>
        <w:t>2</w:t>
      </w:r>
      <w:r w:rsidR="00581192">
        <w:rPr>
          <w:noProof/>
        </w:rPr>
        <w:fldChar w:fldCharType="end"/>
      </w:r>
      <w:r w:rsidR="00134480">
        <w:t>(</w:t>
      </w:r>
      <w:r w:rsidR="00875CC7">
        <w:t>b</w:t>
      </w:r>
      <w:r w:rsidR="00134480">
        <w:t>)</w:t>
      </w:r>
      <w:r w:rsidR="00D25A26">
        <w:t xml:space="preserve">, </w:t>
      </w:r>
      <w:r w:rsidR="00563500">
        <w:t xml:space="preserve">the </w:t>
      </w:r>
      <w:r w:rsidR="008C2D39">
        <w:t xml:space="preserve">improvement in SNR in </w:t>
      </w:r>
      <w:r w:rsidR="00A6361A">
        <w:t xml:space="preserve">a </w:t>
      </w:r>
      <w:r w:rsidR="00563500">
        <w:t xml:space="preserve">flash image </w:t>
      </w:r>
      <w:r w:rsidR="008C2D39">
        <w:t>is especially pronounced at higher frequencies.</w:t>
      </w:r>
      <w:r w:rsidR="00BB0D24">
        <w:t xml:space="preserve"> Properly exposed image pairs have similar intensities </w:t>
      </w:r>
      <w:r w:rsidR="00F95680">
        <w:t>a</w:t>
      </w:r>
      <w:r w:rsidR="00A84EBD">
        <w:t xml:space="preserve">fter passing through the </w:t>
      </w:r>
      <w:r w:rsidR="00F95680">
        <w:t>imaging system (which may include aperture, shutter/flash duration, and camera gain)</w:t>
      </w:r>
      <w:r w:rsidR="00BB0D24">
        <w:t>.</w:t>
      </w:r>
      <w:r w:rsidR="00D72402">
        <w:t xml:space="preserve"> </w:t>
      </w:r>
      <w:r w:rsidR="00BB0D24">
        <w:t>T</w:t>
      </w:r>
      <w:r w:rsidR="00D72402">
        <w:t>herefore the</w:t>
      </w:r>
      <w:r w:rsidR="005D1850">
        <w:t>ir</w:t>
      </w:r>
      <w:r w:rsidR="00D72402">
        <w:t xml:space="preserve"> log power </w:t>
      </w:r>
      <w:r w:rsidR="00F95680">
        <w:t>spectr</w:t>
      </w:r>
      <w:r w:rsidR="005D1850">
        <w:t>a</w:t>
      </w:r>
      <w:r w:rsidR="00D72402">
        <w:t xml:space="preserve"> are roughly the same. </w:t>
      </w:r>
      <w:r w:rsidR="00214813">
        <w:t xml:space="preserve">However, the noise in the </w:t>
      </w:r>
      <w:r w:rsidR="005F1F0E">
        <w:t>high-</w:t>
      </w:r>
      <w:r w:rsidR="00214813">
        <w:t xml:space="preserve">ISO ambient image is </w:t>
      </w:r>
      <w:r w:rsidR="00BF7A9E">
        <w:t>greater than in the low-</w:t>
      </w:r>
      <w:r w:rsidR="00214813">
        <w:t xml:space="preserve">ISO </w:t>
      </w:r>
      <w:smartTag w:uri="urn:schemas-microsoft-com:office:smarttags" w:element="State">
        <w:smartTag w:uri="urn:schemas-microsoft-com:office:smarttags" w:element="place">
          <w:r w:rsidR="00214813">
            <w:t>fla</w:t>
          </w:r>
        </w:smartTag>
      </w:smartTag>
      <w:r w:rsidR="00214813">
        <w:t>sh image because the gain amplifies the noise</w:t>
      </w:r>
      <w:r w:rsidR="00E554BF">
        <w:t xml:space="preserve">. </w:t>
      </w:r>
      <w:r w:rsidR="00C9403D">
        <w:t xml:space="preserve">Since the power spectrum of most natural images falls off at high frequencies, whereas that of the camera noise remains </w:t>
      </w:r>
      <w:r w:rsidR="00BF7A9E">
        <w:t>uniform</w:t>
      </w:r>
      <w:r w:rsidR="00C9403D">
        <w:t xml:space="preserve"> (i.e. assuming white noise),</w:t>
      </w:r>
      <w:r w:rsidR="00214813">
        <w:t xml:space="preserve"> noise dom</w:t>
      </w:r>
      <w:r w:rsidR="00214813">
        <w:t>i</w:t>
      </w:r>
      <w:r w:rsidR="00214813">
        <w:t xml:space="preserve">nates the signal at a much lower frequency in the ambient image than in the </w:t>
      </w:r>
      <w:smartTag w:uri="urn:schemas-microsoft-com:office:smarttags" w:element="place">
        <w:smartTag w:uri="urn:schemas-microsoft-com:office:smarttags" w:element="State">
          <w:r w:rsidR="00214813">
            <w:t>fla</w:t>
          </w:r>
        </w:smartTag>
      </w:smartTag>
      <w:r w:rsidR="00214813">
        <w:t>sh image</w:t>
      </w:r>
      <w:r w:rsidR="008C2D39">
        <w:t>.</w:t>
      </w:r>
    </w:p>
    <w:p w:rsidR="00A66D32" w:rsidRDefault="00A36B73" w:rsidP="00186A6B">
      <w:pPr>
        <w:pStyle w:val="Heading1"/>
      </w:pPr>
      <w:bookmarkStart w:id="3" w:name="_Ref62356139"/>
      <w:r>
        <w:t>Acquisition</w:t>
      </w:r>
      <w:bookmarkEnd w:id="3"/>
    </w:p>
    <w:p w:rsidR="001362F1" w:rsidRPr="00ED78C6" w:rsidRDefault="00805364" w:rsidP="00D368F1">
      <w:pPr>
        <w:pStyle w:val="BodyText"/>
        <w:spacing w:after="0"/>
      </w:pPr>
      <w:r w:rsidRPr="009D05BB">
        <w:rPr>
          <w:b/>
        </w:rPr>
        <w:t>Procedure</w:t>
      </w:r>
      <w:r w:rsidR="009D05BB">
        <w:rPr>
          <w:b/>
        </w:rPr>
        <w:t xml:space="preserve">. </w:t>
      </w:r>
      <w:r w:rsidR="007138F7">
        <w:t xml:space="preserve">We have designed our algorithms to work with images acquired using consumer-grade digital cameras. </w:t>
      </w:r>
      <w:r w:rsidR="00906F34">
        <w:t xml:space="preserve">The main goal of our acquisition procedure is to ensure that </w:t>
      </w:r>
      <w:r w:rsidR="004A0388">
        <w:t xml:space="preserve">the </w:t>
      </w:r>
      <w:r w:rsidR="004F6B98">
        <w:t>flash/no-flash</w:t>
      </w:r>
      <w:r w:rsidR="006A744B">
        <w:t xml:space="preserve"> </w:t>
      </w:r>
      <w:r w:rsidR="004A0388">
        <w:t xml:space="preserve">image </w:t>
      </w:r>
      <w:r w:rsidR="004F6B98">
        <w:t xml:space="preserve">pair </w:t>
      </w:r>
      <w:r w:rsidR="009C411B">
        <w:t>capture</w:t>
      </w:r>
      <w:r w:rsidR="00906F34">
        <w:t xml:space="preserve"> exactly the same points in the </w:t>
      </w:r>
      <w:r w:rsidR="006A744B">
        <w:t>scene</w:t>
      </w:r>
      <w:r w:rsidR="00906F34">
        <w:t xml:space="preserve">. </w:t>
      </w:r>
      <w:r w:rsidR="00B05214">
        <w:t>W</w:t>
      </w:r>
      <w:r w:rsidR="002131D9">
        <w:t xml:space="preserve">e </w:t>
      </w:r>
      <w:r w:rsidR="004F6B98">
        <w:t>fix the</w:t>
      </w:r>
      <w:r w:rsidR="002131D9">
        <w:t xml:space="preserve"> focal length </w:t>
      </w:r>
      <w:r w:rsidR="002B66E3">
        <w:t xml:space="preserve">and aperture </w:t>
      </w:r>
      <w:r w:rsidR="002131D9">
        <w:t>between the two images</w:t>
      </w:r>
      <w:r w:rsidR="00B05214">
        <w:t xml:space="preserve"> </w:t>
      </w:r>
      <w:r w:rsidR="004F6B98">
        <w:t>so that the</w:t>
      </w:r>
      <w:r w:rsidR="00B05214">
        <w:t xml:space="preserve"> camera’s focus and depth-of-field </w:t>
      </w:r>
      <w:r w:rsidR="004F6B98">
        <w:t>remain constant</w:t>
      </w:r>
      <w:r w:rsidR="002131D9">
        <w:t xml:space="preserve">. </w:t>
      </w:r>
      <w:r w:rsidR="001362F1">
        <w:t>Our</w:t>
      </w:r>
      <w:r w:rsidR="00B27D34">
        <w:t xml:space="preserve"> </w:t>
      </w:r>
      <w:r w:rsidR="00431BAF">
        <w:t>acquisition</w:t>
      </w:r>
      <w:r w:rsidR="00B27D34">
        <w:t xml:space="preserve"> </w:t>
      </w:r>
      <w:r w:rsidR="001362F1">
        <w:t>procedure is as follows:</w:t>
      </w:r>
    </w:p>
    <w:p w:rsidR="001362F1" w:rsidRDefault="00927B5F" w:rsidP="00565BE6">
      <w:pPr>
        <w:pStyle w:val="BodyText"/>
        <w:numPr>
          <w:ilvl w:val="0"/>
          <w:numId w:val="27"/>
        </w:numPr>
        <w:tabs>
          <w:tab w:val="clear" w:pos="720"/>
          <w:tab w:val="num" w:pos="360"/>
        </w:tabs>
        <w:spacing w:after="40"/>
        <w:ind w:left="450"/>
      </w:pPr>
      <w:r>
        <w:t xml:space="preserve">Focus on </w:t>
      </w:r>
      <w:r w:rsidR="003F037D">
        <w:t xml:space="preserve">the </w:t>
      </w:r>
      <w:r>
        <w:t xml:space="preserve">subject, then </w:t>
      </w:r>
      <w:r w:rsidR="001362F1">
        <w:t xml:space="preserve">lock </w:t>
      </w:r>
      <w:r w:rsidR="003F037D">
        <w:t xml:space="preserve">the </w:t>
      </w:r>
      <w:r w:rsidR="001362F1">
        <w:t>focal length</w:t>
      </w:r>
      <w:r>
        <w:t xml:space="preserve"> and aperture.</w:t>
      </w:r>
    </w:p>
    <w:p w:rsidR="001362F1" w:rsidRDefault="001362F1" w:rsidP="00565BE6">
      <w:pPr>
        <w:pStyle w:val="BodyText"/>
        <w:numPr>
          <w:ilvl w:val="0"/>
          <w:numId w:val="27"/>
        </w:numPr>
        <w:tabs>
          <w:tab w:val="clear" w:pos="720"/>
          <w:tab w:val="num" w:pos="360"/>
        </w:tabs>
        <w:spacing w:after="40"/>
        <w:ind w:left="450"/>
      </w:pPr>
      <w:r>
        <w:t xml:space="preserve">Set </w:t>
      </w:r>
      <w:r w:rsidR="00927B5F">
        <w:t>expo</w:t>
      </w:r>
      <w:r w:rsidR="00AC6E25">
        <w:t>sure time</w:t>
      </w:r>
      <w:r w:rsidR="004F19D4">
        <w:t xml:space="preserve"> </w:t>
      </w:r>
      <m:oMath>
        <m:r>
          <m:rPr>
            <m:sty m:val="p"/>
          </m:rPr>
          <w:rPr>
            <w:rFonts w:ascii="Cambria Math" w:hAnsi="Cambria Math"/>
          </w:rPr>
          <m:t>Δ</m:t>
        </m:r>
        <m:r>
          <w:rPr>
            <w:rFonts w:ascii="Cambria Math" w:hAnsi="Cambria Math"/>
          </w:rPr>
          <m:t>t</m:t>
        </m:r>
      </m:oMath>
      <w:r w:rsidR="00565BE6">
        <w:t xml:space="preserve"> </w:t>
      </w:r>
      <w:r w:rsidR="00AC6E25">
        <w:t xml:space="preserve">and ISO </w:t>
      </w:r>
      <w:r w:rsidR="00D368F1">
        <w:t>for a good exposure</w:t>
      </w:r>
      <w:r w:rsidR="00F95680">
        <w:t>.</w:t>
      </w:r>
    </w:p>
    <w:p w:rsidR="001362F1" w:rsidRDefault="001362F1" w:rsidP="00565BE6">
      <w:pPr>
        <w:pStyle w:val="BodyText"/>
        <w:numPr>
          <w:ilvl w:val="0"/>
          <w:numId w:val="27"/>
        </w:numPr>
        <w:tabs>
          <w:tab w:val="clear" w:pos="720"/>
          <w:tab w:val="num" w:pos="360"/>
        </w:tabs>
        <w:spacing w:after="40"/>
        <w:ind w:left="450"/>
      </w:pPr>
      <w:r>
        <w:t>Take the ambient image</w:t>
      </w:r>
      <w:r w:rsidR="00AC6E25">
        <w:t xml:space="preserve"> </w:t>
      </w:r>
      <m:oMath>
        <m:r>
          <w:rPr>
            <w:rFonts w:ascii="Cambria Math" w:hAnsi="Cambria Math"/>
          </w:rPr>
          <m:t>A</m:t>
        </m:r>
      </m:oMath>
      <w:r w:rsidR="00F95680">
        <w:t>.</w:t>
      </w:r>
    </w:p>
    <w:p w:rsidR="001362F1" w:rsidRDefault="001362F1" w:rsidP="00565BE6">
      <w:pPr>
        <w:pStyle w:val="BodyText"/>
        <w:numPr>
          <w:ilvl w:val="0"/>
          <w:numId w:val="27"/>
        </w:numPr>
        <w:tabs>
          <w:tab w:val="clear" w:pos="720"/>
          <w:tab w:val="num" w:pos="360"/>
        </w:tabs>
        <w:spacing w:after="40"/>
        <w:ind w:left="450"/>
      </w:pPr>
      <w:r>
        <w:t xml:space="preserve">Turn on </w:t>
      </w:r>
      <w:r w:rsidR="003F037D">
        <w:t xml:space="preserve">the </w:t>
      </w:r>
      <w:r>
        <w:t>flash</w:t>
      </w:r>
      <w:r w:rsidR="003F037D">
        <w:t>.</w:t>
      </w:r>
      <w:r>
        <w:t xml:space="preserve"> </w:t>
      </w:r>
    </w:p>
    <w:p w:rsidR="001362F1" w:rsidRDefault="00927B5F" w:rsidP="00565BE6">
      <w:pPr>
        <w:pStyle w:val="BodyText"/>
        <w:numPr>
          <w:ilvl w:val="0"/>
          <w:numId w:val="27"/>
        </w:numPr>
        <w:tabs>
          <w:tab w:val="clear" w:pos="720"/>
          <w:tab w:val="num" w:pos="360"/>
        </w:tabs>
        <w:spacing w:after="40"/>
        <w:ind w:left="450"/>
      </w:pPr>
      <w:r>
        <w:t>Adjust</w:t>
      </w:r>
      <w:r w:rsidR="001362F1">
        <w:t xml:space="preserve"> </w:t>
      </w:r>
      <w:r w:rsidR="00F95680">
        <w:t xml:space="preserve">the </w:t>
      </w:r>
      <w:r w:rsidR="001362F1">
        <w:t>exposure time</w:t>
      </w:r>
      <w:r w:rsidR="004F19D4">
        <w:t xml:space="preserve"> </w:t>
      </w:r>
      <m:oMath>
        <m:r>
          <m:rPr>
            <m:sty m:val="p"/>
          </m:rPr>
          <w:rPr>
            <w:rFonts w:ascii="Cambria Math" w:hAnsi="Cambria Math"/>
          </w:rPr>
          <m:t>Δ</m:t>
        </m:r>
        <m:r>
          <w:rPr>
            <w:rFonts w:ascii="Cambria Math" w:hAnsi="Cambria Math"/>
          </w:rPr>
          <m:t>t</m:t>
        </m:r>
      </m:oMath>
      <w:r w:rsidR="00565BE6">
        <w:t xml:space="preserve"> and</w:t>
      </w:r>
      <w:r w:rsidR="001362F1">
        <w:t xml:space="preserve"> ISO to the smallest setting</w:t>
      </w:r>
      <w:r>
        <w:t>s</w:t>
      </w:r>
      <w:r w:rsidR="00550A03">
        <w:t xml:space="preserve"> that still expose</w:t>
      </w:r>
      <w:r w:rsidR="001362F1">
        <w:t xml:space="preserve"> the image well</w:t>
      </w:r>
      <w:r w:rsidR="00F95680">
        <w:t>.</w:t>
      </w:r>
    </w:p>
    <w:p w:rsidR="001362F1" w:rsidRDefault="001362F1" w:rsidP="00565BE6">
      <w:pPr>
        <w:pStyle w:val="BodyText"/>
        <w:numPr>
          <w:ilvl w:val="0"/>
          <w:numId w:val="27"/>
        </w:numPr>
        <w:tabs>
          <w:tab w:val="clear" w:pos="720"/>
          <w:tab w:val="num" w:pos="360"/>
        </w:tabs>
        <w:spacing w:after="40"/>
        <w:ind w:left="450"/>
      </w:pPr>
      <w:r>
        <w:t xml:space="preserve">Take the flash image </w:t>
      </w:r>
      <m:oMath>
        <m:r>
          <w:rPr>
            <w:rFonts w:ascii="Cambria Math" w:hAnsi="Cambria Math"/>
          </w:rPr>
          <m:t>F</m:t>
        </m:r>
      </m:oMath>
      <w:r w:rsidR="00F95680">
        <w:t>.</w:t>
      </w:r>
    </w:p>
    <w:p w:rsidR="00D30A9E" w:rsidRDefault="00843D00" w:rsidP="00297138">
      <w:pPr>
        <w:pStyle w:val="BodyText"/>
      </w:pPr>
      <w:r>
        <w:t>A rule of thumb for handheld camera operation is that exposure time</w:t>
      </w:r>
      <w:r w:rsidR="00F95680">
        <w:t>s</w:t>
      </w:r>
      <w:r>
        <w:t xml:space="preserve"> for a single image should be under</w:t>
      </w:r>
      <w:r w:rsidR="004F19D4">
        <w:t xml:space="preserve"> </w:t>
      </w:r>
      <m:oMath>
        <m:f>
          <m:fPr>
            <m:type m:val="skw"/>
            <m:ctrlPr>
              <w:rPr>
                <w:rFonts w:ascii="Cambria Math" w:hAnsi="Cambria Math"/>
                <w:i/>
                <w:sz w:val="12"/>
              </w:rPr>
            </m:ctrlPr>
          </m:fPr>
          <m:num>
            <m:r>
              <w:rPr>
                <w:rFonts w:ascii="Cambria Math" w:hAnsi="Cambria Math"/>
                <w:sz w:val="12"/>
              </w:rPr>
              <m:t>1</m:t>
            </m:r>
          </m:num>
          <m:den>
            <m:r>
              <w:rPr>
                <w:rFonts w:ascii="Cambria Math" w:hAnsi="Cambria Math"/>
                <w:sz w:val="12"/>
              </w:rPr>
              <m:t>30</m:t>
            </m:r>
          </m:den>
        </m:f>
      </m:oMath>
      <w:r>
        <w:t xml:space="preserve">s for a </w:t>
      </w:r>
      <w:r w:rsidR="005F0781">
        <w:t xml:space="preserve">30mm </w:t>
      </w:r>
      <w:r>
        <w:t>lens to prevent motion blur</w:t>
      </w:r>
      <w:r w:rsidR="005F0781">
        <w:t xml:space="preserve">. </w:t>
      </w:r>
      <w:r w:rsidR="00927B5F">
        <w:t>In practice</w:t>
      </w:r>
      <w:r w:rsidR="00F95680">
        <w:t>,</w:t>
      </w:r>
      <w:r w:rsidR="00927B5F">
        <w:t xml:space="preserve"> we</w:t>
      </w:r>
      <w:r w:rsidR="00C458E4">
        <w:t xml:space="preserve"> set the exposure times for both images to</w:t>
      </w:r>
      <w:r w:rsidR="004F19D4">
        <w:t xml:space="preserve"> </w:t>
      </w:r>
      <m:oMath>
        <m:f>
          <m:fPr>
            <m:type m:val="skw"/>
            <m:ctrlPr>
              <w:rPr>
                <w:rFonts w:ascii="Cambria Math" w:hAnsi="Cambria Math"/>
                <w:i/>
                <w:sz w:val="12"/>
              </w:rPr>
            </m:ctrlPr>
          </m:fPr>
          <m:num>
            <m:r>
              <w:rPr>
                <w:rFonts w:ascii="Cambria Math" w:hAnsi="Cambria Math"/>
                <w:sz w:val="12"/>
              </w:rPr>
              <m:t>1</m:t>
            </m:r>
          </m:num>
          <m:den>
            <m:r>
              <w:rPr>
                <w:rFonts w:ascii="Cambria Math" w:hAnsi="Cambria Math"/>
                <w:sz w:val="12"/>
              </w:rPr>
              <m:t>60</m:t>
            </m:r>
          </m:den>
        </m:f>
      </m:oMath>
      <w:r w:rsidR="00C458E4">
        <w:t>s or less so that under ideal circumstances</w:t>
      </w:r>
      <w:r w:rsidR="00D060D2">
        <w:t>,</w:t>
      </w:r>
      <w:r w:rsidR="00C458E4">
        <w:t xml:space="preserve"> both images could be shot one after another within the </w:t>
      </w:r>
      <m:oMath>
        <m:f>
          <m:fPr>
            <m:type m:val="skw"/>
            <m:ctrlPr>
              <w:rPr>
                <w:rFonts w:ascii="Cambria Math" w:hAnsi="Cambria Math"/>
                <w:i/>
                <w:sz w:val="12"/>
              </w:rPr>
            </m:ctrlPr>
          </m:fPr>
          <m:num>
            <m:r>
              <w:rPr>
                <w:rFonts w:ascii="Cambria Math" w:hAnsi="Cambria Math"/>
                <w:sz w:val="12"/>
              </w:rPr>
              <m:t>1</m:t>
            </m:r>
          </m:num>
          <m:den>
            <m:r>
              <w:rPr>
                <w:rFonts w:ascii="Cambria Math" w:hAnsi="Cambria Math"/>
                <w:sz w:val="12"/>
              </w:rPr>
              <m:t>30</m:t>
            </m:r>
          </m:den>
        </m:f>
      </m:oMath>
      <w:r w:rsidR="00C458E4">
        <w:t>s limi</w:t>
      </w:r>
      <w:r w:rsidR="005F0781">
        <w:t xml:space="preserve">t on handheld camera operation. </w:t>
      </w:r>
      <w:r w:rsidR="00422622">
        <w:t xml:space="preserve">Although rapidly switching between </w:t>
      </w:r>
      <w:smartTag w:uri="urn:schemas-microsoft-com:office:smarttags" w:element="State">
        <w:smartTag w:uri="urn:schemas-microsoft-com:office:smarttags" w:element="place">
          <w:r w:rsidR="00422622">
            <w:t>fla</w:t>
          </w:r>
        </w:smartTag>
      </w:smartTag>
      <w:r w:rsidR="00422622">
        <w:t>sh and non-flash mode is not currently possible on con</w:t>
      </w:r>
      <w:r w:rsidR="00AC3824">
        <w:t xml:space="preserve">sumer-grade </w:t>
      </w:r>
      <w:r w:rsidR="00422622">
        <w:t>cameras, we envision that this capability will eventually be included in camera firm</w:t>
      </w:r>
      <w:r w:rsidR="00AC3824">
        <w:t>ware. Most of the images</w:t>
      </w:r>
      <w:r w:rsidR="001B037F" w:rsidRPr="00B56FBC">
        <w:t xml:space="preserve"> in this paper were taken with a Canon </w:t>
      </w:r>
      <w:r w:rsidR="003C1187" w:rsidRPr="00B56FBC">
        <w:t xml:space="preserve">EOS </w:t>
      </w:r>
      <w:r w:rsidR="007474B7" w:rsidRPr="00B56FBC">
        <w:t>Digital Rebel.</w:t>
      </w:r>
    </w:p>
    <w:p w:rsidR="00474846" w:rsidRDefault="00EB1F74" w:rsidP="00474846">
      <w:pPr>
        <w:pStyle w:val="BodyText"/>
      </w:pPr>
      <w:r>
        <w:t>W</w:t>
      </w:r>
      <w:r w:rsidR="00474846">
        <w:t>e acquire all images in a RAW format and then convert them into 16-bit TIFF images. By default</w:t>
      </w:r>
      <w:r w:rsidR="00F95680">
        <w:t>,</w:t>
      </w:r>
      <w:r w:rsidR="00474846">
        <w:t xml:space="preserve"> the </w:t>
      </w:r>
      <w:r w:rsidR="00F95680">
        <w:t xml:space="preserve">Canon </w:t>
      </w:r>
      <w:r w:rsidR="00474846">
        <w:t>conversion sof</w:t>
      </w:r>
      <w:r w:rsidR="00474846">
        <w:t>t</w:t>
      </w:r>
      <w:r w:rsidR="00474846">
        <w:t>ware performs white balancing, gamma correction and other non-linear tone-mapping operations to produce perceptually pleasing images with good overall contrast. We apply most of our alg</w:t>
      </w:r>
      <w:r w:rsidR="00474846">
        <w:t>o</w:t>
      </w:r>
      <w:r w:rsidR="00474846">
        <w:t>rithms on these non-linear images in order to preserve their high-quality tone-mapping characteristics in our final images.</w:t>
      </w:r>
    </w:p>
    <w:p w:rsidR="0044184B" w:rsidRPr="00507540" w:rsidRDefault="00805364" w:rsidP="00072094">
      <w:pPr>
        <w:pStyle w:val="BodyText"/>
      </w:pPr>
      <w:r w:rsidRPr="009D05BB">
        <w:rPr>
          <w:b/>
        </w:rPr>
        <w:t>Registration</w:t>
      </w:r>
      <w:r w:rsidR="009D05BB" w:rsidRPr="009D05BB">
        <w:rPr>
          <w:b/>
        </w:rPr>
        <w:t>.</w:t>
      </w:r>
      <w:r w:rsidR="009D05BB">
        <w:rPr>
          <w:b/>
        </w:rPr>
        <w:t xml:space="preserve"> </w:t>
      </w:r>
      <w:r w:rsidR="00E914AD">
        <w:t xml:space="preserve">Image registration is </w:t>
      </w:r>
      <w:r w:rsidR="0044184B">
        <w:t xml:space="preserve">not the focus of our work and we </w:t>
      </w:r>
      <w:r w:rsidR="00E914AD">
        <w:t xml:space="preserve">therefore </w:t>
      </w:r>
      <w:r w:rsidR="0044184B">
        <w:t xml:space="preserve">acquired most of our pairs using a tripod setup. </w:t>
      </w:r>
      <w:r w:rsidR="001B037F">
        <w:t>Nevertheless we recognize that</w:t>
      </w:r>
      <w:r w:rsidR="0044184B">
        <w:t xml:space="preserve"> registration is important for </w:t>
      </w:r>
      <w:r w:rsidR="001B037F">
        <w:t xml:space="preserve">images taken with </w:t>
      </w:r>
      <w:r w:rsidR="0044184B">
        <w:t xml:space="preserve">handheld cameras </w:t>
      </w:r>
      <w:r w:rsidR="001B037F">
        <w:t>since</w:t>
      </w:r>
      <w:r w:rsidR="0044184B">
        <w:t xml:space="preserve"> changing the camera settings (</w:t>
      </w:r>
      <w:r w:rsidR="00E914AD">
        <w:t xml:space="preserve">i.e. </w:t>
      </w:r>
      <w:r w:rsidR="0044184B">
        <w:t xml:space="preserve">turning on the </w:t>
      </w:r>
      <w:smartTag w:uri="urn:schemas-microsoft-com:office:smarttags" w:element="State">
        <w:smartTag w:uri="urn:schemas-microsoft-com:office:smarttags" w:element="place">
          <w:r w:rsidR="0044184B">
            <w:t>fla</w:t>
          </w:r>
        </w:smartTag>
      </w:smartTag>
      <w:r w:rsidR="00E914AD">
        <w:t xml:space="preserve">sh, </w:t>
      </w:r>
      <w:r w:rsidR="0044184B">
        <w:t>changing the ISO</w:t>
      </w:r>
      <w:r w:rsidR="00E914AD">
        <w:t>, etc.</w:t>
      </w:r>
      <w:r w:rsidR="0044184B">
        <w:t xml:space="preserve">) </w:t>
      </w:r>
      <w:r w:rsidR="005D1850">
        <w:t>often results in camera motion</w:t>
      </w:r>
      <w:r w:rsidR="0044184B">
        <w:t xml:space="preserve">. </w:t>
      </w:r>
      <w:r w:rsidR="0095228E">
        <w:t>For</w:t>
      </w:r>
      <w:r w:rsidR="00507540">
        <w:t xml:space="preserve"> the examples </w:t>
      </w:r>
      <w:r w:rsidR="00E834F6">
        <w:t xml:space="preserve">shown </w:t>
      </w:r>
      <w:r w:rsidR="00507540">
        <w:t xml:space="preserve">in </w:t>
      </w:r>
      <w:r w:rsidR="002313ED">
        <w:t>Figure 11</w:t>
      </w:r>
      <w:r w:rsidR="00507540">
        <w:t xml:space="preserve"> we took the photographs without a </w:t>
      </w:r>
      <w:r w:rsidR="007A3667">
        <w:t>tripod</w:t>
      </w:r>
      <w:r w:rsidR="00507540">
        <w:t xml:space="preserve"> and then </w:t>
      </w:r>
      <w:r w:rsidR="00583B72">
        <w:t>applied</w:t>
      </w:r>
      <w:r w:rsidR="0044184B">
        <w:t xml:space="preserve"> </w:t>
      </w:r>
      <w:r w:rsidR="00921518">
        <w:t>the regi</w:t>
      </w:r>
      <w:r w:rsidR="00921518">
        <w:t>s</w:t>
      </w:r>
      <w:r w:rsidR="00921518">
        <w:t xml:space="preserve">tration </w:t>
      </w:r>
      <w:r w:rsidR="00745139">
        <w:t xml:space="preserve">technique of </w:t>
      </w:r>
      <w:r w:rsidR="0044184B" w:rsidRPr="00745139">
        <w:t>Szeliski</w:t>
      </w:r>
      <w:r w:rsidR="00745139" w:rsidRPr="00745139">
        <w:t xml:space="preserve"> and Shum [1997</w:t>
      </w:r>
      <w:r w:rsidR="0044184B" w:rsidRPr="00745139">
        <w:t>]</w:t>
      </w:r>
      <w:r w:rsidR="00507540">
        <w:t xml:space="preserve"> to align them</w:t>
      </w:r>
      <w:r w:rsidR="00B56FBC">
        <w:t>.</w:t>
      </w:r>
      <w:r w:rsidR="0044184B">
        <w:t xml:space="preserve"> While we found this technique work</w:t>
      </w:r>
      <w:r w:rsidR="00D060D2">
        <w:t>s</w:t>
      </w:r>
      <w:r w:rsidR="00CA6571">
        <w:t xml:space="preserve"> well</w:t>
      </w:r>
      <w:r w:rsidR="0044184B">
        <w:t xml:space="preserve">, </w:t>
      </w:r>
      <w:r w:rsidR="00583B72">
        <w:t>we</w:t>
      </w:r>
      <w:r w:rsidR="0044184B">
        <w:t xml:space="preserve"> note that </w:t>
      </w:r>
      <w:smartTag w:uri="urn:schemas-microsoft-com:office:smarttags" w:element="State">
        <w:r w:rsidR="0044184B">
          <w:t>fla</w:t>
        </w:r>
      </w:smartTag>
      <w:r w:rsidR="0000235D">
        <w:t>sh/</w:t>
      </w:r>
      <w:r w:rsidR="0044184B">
        <w:t xml:space="preserve">no-flash </w:t>
      </w:r>
      <w:r w:rsidR="00DF2EAF">
        <w:t>images</w:t>
      </w:r>
      <w:r w:rsidR="001B037F">
        <w:t xml:space="preserve"> do have significant differences due to the change in illumination</w:t>
      </w:r>
      <w:r w:rsidR="005D1850">
        <w:t>,</w:t>
      </w:r>
      <w:r w:rsidR="001B037F">
        <w:t xml:space="preserve"> and </w:t>
      </w:r>
      <w:r w:rsidR="005D1850">
        <w:t xml:space="preserve">therefore </w:t>
      </w:r>
      <w:r w:rsidR="00FD4E78">
        <w:t xml:space="preserve">robust </w:t>
      </w:r>
      <w:r w:rsidR="001B037F">
        <w:t>techniques for registration of such image pairs deserve further study.</w:t>
      </w:r>
    </w:p>
    <w:p w:rsidR="009B5ED7" w:rsidRDefault="00805364" w:rsidP="00D368F1">
      <w:pPr>
        <w:pStyle w:val="BodyText"/>
        <w:spacing w:after="0"/>
      </w:pPr>
      <w:bookmarkStart w:id="4" w:name="_Ref62139322"/>
      <w:r w:rsidRPr="00ED78C6">
        <w:rPr>
          <w:b/>
          <w:bCs w:val="0"/>
        </w:rPr>
        <w:t>Linearization</w:t>
      </w:r>
      <w:bookmarkEnd w:id="4"/>
      <w:r w:rsidR="009D05BB" w:rsidRPr="00ED78C6">
        <w:rPr>
          <w:b/>
          <w:bCs w:val="0"/>
        </w:rPr>
        <w:t>.</w:t>
      </w:r>
      <w:r w:rsidR="009D05BB" w:rsidRPr="00ED78C6">
        <w:rPr>
          <w:bCs w:val="0"/>
        </w:rPr>
        <w:t xml:space="preserve"> </w:t>
      </w:r>
      <w:r w:rsidR="005D4CA7" w:rsidRPr="00ED78C6">
        <w:t>S</w:t>
      </w:r>
      <w:r w:rsidR="005D4CA7">
        <w:t xml:space="preserve">ome of </w:t>
      </w:r>
      <w:r w:rsidR="00851FAD">
        <w:t xml:space="preserve">our algorithms </w:t>
      </w:r>
      <w:r w:rsidR="00875CC7">
        <w:t>analyze the image diffe</w:t>
      </w:r>
      <w:r w:rsidR="00875CC7">
        <w:t>r</w:t>
      </w:r>
      <w:r w:rsidR="00875CC7">
        <w:t>ence</w:t>
      </w:r>
      <w:r w:rsidR="001F2068">
        <w:t xml:space="preserve"> </w:t>
      </w:r>
      <m:oMath>
        <m:r>
          <w:rPr>
            <w:rFonts w:ascii="Cambria Math" w:hAnsi="Cambria Math"/>
          </w:rPr>
          <m:t>F-A</m:t>
        </m:r>
      </m:oMath>
      <w:r w:rsidR="00875CC7">
        <w:t xml:space="preserve"> to infer the contribution of the flash to the </w:t>
      </w:r>
      <w:r w:rsidR="00733813">
        <w:t>scene lighting</w:t>
      </w:r>
      <w:r w:rsidR="00E554BF">
        <w:t xml:space="preserve">. </w:t>
      </w:r>
      <w:r w:rsidR="00733813">
        <w:t xml:space="preserve">To make this computation meaningful, </w:t>
      </w:r>
      <w:r w:rsidR="00851FAD">
        <w:t xml:space="preserve">the images must be </w:t>
      </w:r>
      <w:r w:rsidR="00247054">
        <w:t>in</w:t>
      </w:r>
      <w:r w:rsidR="00851FAD">
        <w:t xml:space="preserve"> the same linear space. </w:t>
      </w:r>
      <w:r w:rsidR="007138F7">
        <w:t xml:space="preserve">Therefore we </w:t>
      </w:r>
      <w:r w:rsidR="00D060D2">
        <w:t xml:space="preserve">sometimes </w:t>
      </w:r>
      <w:r w:rsidR="007138F7">
        <w:t xml:space="preserve">set </w:t>
      </w:r>
      <w:r w:rsidR="00247054">
        <w:t>our conversion soft</w:t>
      </w:r>
      <w:r w:rsidR="007138F7">
        <w:t xml:space="preserve">ware to generate </w:t>
      </w:r>
      <w:r w:rsidR="00247054">
        <w:t xml:space="preserve">linear </w:t>
      </w:r>
      <w:r w:rsidR="007138F7">
        <w:t xml:space="preserve">TIFF </w:t>
      </w:r>
      <w:r w:rsidR="00247054">
        <w:t xml:space="preserve">images from the RAW data. </w:t>
      </w:r>
      <w:r w:rsidR="00733813">
        <w:t>Also</w:t>
      </w:r>
      <w:r w:rsidR="00656D75">
        <w:t>,</w:t>
      </w:r>
      <w:r w:rsidR="00521A38">
        <w:t xml:space="preserve"> we </w:t>
      </w:r>
      <w:r w:rsidR="00733813">
        <w:t xml:space="preserve">must </w:t>
      </w:r>
      <w:r w:rsidR="00521A38">
        <w:t>compensate for the exposure diffe</w:t>
      </w:r>
      <w:r w:rsidR="00521A38">
        <w:t>r</w:t>
      </w:r>
      <w:r w:rsidR="00521A38">
        <w:t>ences between the two images</w:t>
      </w:r>
      <w:r w:rsidR="00733813">
        <w:t xml:space="preserve"> due to ISO settings and exposure times</w:t>
      </w:r>
      <w:r w:rsidR="001F2068">
        <w:t xml:space="preserve"> </w:t>
      </w:r>
      <m:oMath>
        <m:r>
          <m:rPr>
            <m:sty m:val="p"/>
          </m:rPr>
          <w:rPr>
            <w:rFonts w:ascii="Cambria Math" w:hAnsi="Cambria Math"/>
          </w:rPr>
          <m:t>Δ</m:t>
        </m:r>
        <m:r>
          <w:rPr>
            <w:rFonts w:ascii="Cambria Math" w:hAnsi="Cambria Math"/>
          </w:rPr>
          <m:t>t</m:t>
        </m:r>
      </m:oMath>
      <w:r w:rsidR="00521A38">
        <w:t>. If</w:t>
      </w:r>
      <w:r w:rsidR="001F2068">
        <w:t xml:space="preserve"> </w:t>
      </w:r>
      <m:oMath>
        <m:sSup>
          <m:sSupPr>
            <m:ctrlPr>
              <w:rPr>
                <w:rFonts w:ascii="Cambria Math" w:hAnsi="Cambria Math"/>
                <w:i/>
              </w:rPr>
            </m:ctrlPr>
          </m:sSupPr>
          <m:e>
            <m:r>
              <w:rPr>
                <w:rFonts w:ascii="Cambria Math" w:hAnsi="Cambria Math"/>
              </w:rPr>
              <m:t>A</m:t>
            </m:r>
          </m:e>
          <m:sup>
            <m:r>
              <w:rPr>
                <w:rFonts w:ascii="Cambria Math" w:hAnsi="Cambria Math"/>
              </w:rPr>
              <m:t>'Lin</m:t>
            </m:r>
          </m:sup>
        </m:sSup>
      </m:oMath>
      <w:r w:rsidR="00521A38">
        <w:t xml:space="preserve"> </w:t>
      </w:r>
      <w:r w:rsidR="00AD07BA">
        <w:t>and</w:t>
      </w:r>
      <w:r w:rsidR="001F2068">
        <w:t xml:space="preserve"> </w:t>
      </w:r>
      <m:oMath>
        <m:sSup>
          <m:sSupPr>
            <m:ctrlPr>
              <w:rPr>
                <w:rFonts w:ascii="Cambria Math" w:hAnsi="Cambria Math"/>
                <w:i/>
              </w:rPr>
            </m:ctrlPr>
          </m:sSupPr>
          <m:e>
            <m:r>
              <w:rPr>
                <w:rFonts w:ascii="Cambria Math" w:hAnsi="Cambria Math"/>
              </w:rPr>
              <m:t>F</m:t>
            </m:r>
          </m:e>
          <m:sup>
            <m:r>
              <w:rPr>
                <w:rFonts w:ascii="Cambria Math" w:hAnsi="Cambria Math"/>
              </w:rPr>
              <m:t>Lin</m:t>
            </m:r>
          </m:sup>
        </m:sSup>
      </m:oMath>
      <w:r w:rsidR="00AD07BA">
        <w:t xml:space="preserve"> are</w:t>
      </w:r>
      <w:r w:rsidR="00891DB6">
        <w:t xml:space="preserve"> </w:t>
      </w:r>
      <w:r w:rsidR="00521A38">
        <w:t xml:space="preserve">the linear images output by the converter utility, we </w:t>
      </w:r>
      <w:r w:rsidR="00733813">
        <w:t>put them in the same space by computing: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AD3686" w:rsidRPr="00AD3686" w:rsidTr="00AD3686">
        <w:trPr>
          <w:jc w:val="center"/>
        </w:trPr>
        <w:tc>
          <w:tcPr>
            <w:tcW w:w="130" w:type="pct"/>
            <w:vAlign w:val="center"/>
          </w:tcPr>
          <w:p w:rsidR="00AD3686" w:rsidRPr="00AD3686" w:rsidRDefault="00AD3686" w:rsidP="00AD3686">
            <w:pPr>
              <w:pStyle w:val="BodyText"/>
              <w:spacing w:before="100" w:after="100" w:line="240" w:lineRule="auto"/>
            </w:pPr>
          </w:p>
        </w:tc>
        <w:tc>
          <w:tcPr>
            <w:tcW w:w="4637" w:type="pct"/>
            <w:vAlign w:val="center"/>
          </w:tcPr>
          <w:p w:rsidR="00AD3686" w:rsidRPr="00AD3686" w:rsidRDefault="00581192" w:rsidP="00AD3686">
            <w:pPr>
              <w:pStyle w:val="BodyText"/>
              <w:spacing w:before="100" w:after="100" w:line="240" w:lineRule="auto"/>
            </w:pPr>
            <m:oMathPara>
              <m:oMath>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'Lin</m:t>
                    </m:r>
                  </m:sup>
                </m:sSup>
                <m:f>
                  <m:fPr>
                    <m:ctrlPr>
                      <w:rPr>
                        <w:rFonts w:ascii="Cambria Math" w:hAnsi="Cambria Math"/>
                        <w:i/>
                      </w:rPr>
                    </m:ctrlPr>
                  </m:fPr>
                  <m:num>
                    <m:sSub>
                      <m:sSubPr>
                        <m:ctrlPr>
                          <w:rPr>
                            <w:rFonts w:ascii="Cambria Math" w:hAnsi="Cambria Math"/>
                            <w:i/>
                          </w:rPr>
                        </m:ctrlPr>
                      </m:sSubPr>
                      <m:e>
                        <m:r>
                          <m:rPr>
                            <m:nor/>
                          </m:rPr>
                          <w:rPr>
                            <w:rFonts w:ascii="Cambria Math" w:hAnsi="Cambria Math"/>
                          </w:rPr>
                          <m:t>ISO</m:t>
                        </m:r>
                        <m:ctrlPr>
                          <w:rPr>
                            <w:rFonts w:ascii="Cambria Math" w:hAnsi="Cambria Math"/>
                          </w:rPr>
                        </m:ctrlPr>
                      </m:e>
                      <m:sub>
                        <m:r>
                          <w:rPr>
                            <w:rFonts w:ascii="Cambria Math" w:hAnsi="Cambria Math"/>
                          </w:rPr>
                          <m:t>F</m:t>
                        </m:r>
                      </m:sub>
                    </m:sSub>
                    <m:r>
                      <m:rPr>
                        <m:sty m:val="p"/>
                      </m:rPr>
                      <w:rPr>
                        <w:rFonts w:ascii="Cambria Math" w:hAnsi="Cambria Math"/>
                      </w:rPr>
                      <m:t> Δ</m:t>
                    </m:r>
                    <m:sSub>
                      <m:sSubPr>
                        <m:ctrlPr>
                          <w:rPr>
                            <w:rFonts w:ascii="Cambria Math" w:hAnsi="Cambria Math"/>
                            <w:i/>
                          </w:rPr>
                        </m:ctrlPr>
                      </m:sSubPr>
                      <m:e>
                        <m:r>
                          <w:rPr>
                            <w:rFonts w:ascii="Cambria Math" w:hAnsi="Cambria Math"/>
                          </w:rPr>
                          <m:t>t</m:t>
                        </m:r>
                      </m:e>
                      <m:sub>
                        <m:r>
                          <w:rPr>
                            <w:rFonts w:ascii="Cambria Math" w:hAnsi="Cambria Math"/>
                          </w:rPr>
                          <m:t>F</m:t>
                        </m:r>
                      </m:sub>
                    </m:sSub>
                  </m:num>
                  <m:den>
                    <m:sSub>
                      <m:sSubPr>
                        <m:ctrlPr>
                          <w:rPr>
                            <w:rFonts w:ascii="Cambria Math" w:hAnsi="Cambria Math"/>
                            <w:i/>
                          </w:rPr>
                        </m:ctrlPr>
                      </m:sSubPr>
                      <m:e>
                        <m:r>
                          <m:rPr>
                            <m:nor/>
                          </m:rPr>
                          <w:rPr>
                            <w:rFonts w:ascii="Cambria Math" w:hAnsi="Cambria Math"/>
                          </w:rPr>
                          <m:t>ISO</m:t>
                        </m:r>
                        <m:ctrlPr>
                          <w:rPr>
                            <w:rFonts w:ascii="Cambria Math" w:hAnsi="Cambria Math"/>
                          </w:rPr>
                        </m:ctrlPr>
                      </m:e>
                      <m:sub>
                        <m:r>
                          <w:rPr>
                            <w:rFonts w:ascii="Cambria Math" w:hAnsi="Cambria Math"/>
                          </w:rPr>
                          <m:t>A</m:t>
                        </m:r>
                      </m:sub>
                    </m:sSub>
                    <m:r>
                      <m:rPr>
                        <m:sty m:val="p"/>
                      </m:rPr>
                      <w:rPr>
                        <w:rFonts w:ascii="Cambria Math" w:hAnsi="Cambria Math"/>
                      </w:rPr>
                      <m:t> Δ</m:t>
                    </m:r>
                    <m:sSub>
                      <m:sSubPr>
                        <m:ctrlPr>
                          <w:rPr>
                            <w:rFonts w:ascii="Cambria Math" w:hAnsi="Cambria Math"/>
                            <w:i/>
                          </w:rPr>
                        </m:ctrlPr>
                      </m:sSubPr>
                      <m:e>
                        <m:r>
                          <w:rPr>
                            <w:rFonts w:ascii="Cambria Math" w:hAnsi="Cambria Math"/>
                          </w:rPr>
                          <m:t>t</m:t>
                        </m:r>
                      </m:e>
                      <m:sub>
                        <m:r>
                          <w:rPr>
                            <w:rFonts w:ascii="Cambria Math" w:hAnsi="Cambria Math"/>
                          </w:rPr>
                          <m:t>A</m:t>
                        </m:r>
                      </m:sub>
                    </m:sSub>
                  </m:den>
                </m:f>
                <m:r>
                  <w:rPr>
                    <w:rFonts w:ascii="Cambria Math" w:hAnsi="Cambria Math"/>
                  </w:rPr>
                  <m:t>.</m:t>
                </m:r>
              </m:oMath>
            </m:oMathPara>
          </w:p>
        </w:tc>
        <w:tc>
          <w:tcPr>
            <w:tcW w:w="233" w:type="pct"/>
            <w:vAlign w:val="center"/>
          </w:tcPr>
          <w:p w:rsidR="00AD3686" w:rsidRPr="00AD3686" w:rsidRDefault="00AD3686" w:rsidP="00AD3686">
            <w:pPr>
              <w:pStyle w:val="BodyText"/>
              <w:numPr>
                <w:ilvl w:val="0"/>
                <w:numId w:val="29"/>
              </w:numPr>
              <w:spacing w:before="100" w:after="100" w:line="240" w:lineRule="auto"/>
              <w:jc w:val="right"/>
            </w:pPr>
          </w:p>
        </w:tc>
      </w:tr>
    </w:tbl>
    <w:p w:rsidR="00D368F1" w:rsidRDefault="00D368F1" w:rsidP="00D36606">
      <w:pPr>
        <w:pStyle w:val="BodyText"/>
      </w:pPr>
      <w:r>
        <w:t>Note that unless we include the superscript</w:t>
      </w:r>
      <w:r w:rsidR="00476006">
        <w:t xml:space="preserve"> </w:t>
      </w:r>
      <m:oMath>
        <m:r>
          <w:rPr>
            <w:rFonts w:ascii="Cambria Math" w:hAnsi="Cambria Math"/>
          </w:rPr>
          <m:t>Lin</m:t>
        </m:r>
      </m:oMath>
      <w:r w:rsidRPr="001F2068">
        <w:t>,</w:t>
      </w:r>
      <w:r w:rsidR="001F2068">
        <w:t xml:space="preserve"> </w:t>
      </w:r>
      <m:oMath>
        <m:r>
          <w:rPr>
            <w:rFonts w:ascii="Cambria Math" w:hAnsi="Cambria Math"/>
          </w:rPr>
          <m:t>F</m:t>
        </m:r>
      </m:oMath>
      <w:r w:rsidR="001F2068">
        <w:t xml:space="preserve"> and </w:t>
      </w:r>
      <m:oMath>
        <m:r>
          <w:rPr>
            <w:rFonts w:ascii="Cambria Math" w:hAnsi="Cambria Math"/>
          </w:rPr>
          <m:t>A</m:t>
        </m:r>
      </m:oMath>
      <w:r w:rsidR="001F2068">
        <w:t xml:space="preserve"> </w:t>
      </w:r>
      <w:r>
        <w:t>refer to the non-linear versions of the images.</w:t>
      </w:r>
    </w:p>
    <w:tbl>
      <w:tblPr>
        <w:tblStyle w:val="TableGrid"/>
        <w:tblpPr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4795"/>
      </w:tblGrid>
      <w:tr w:rsidR="005A7488">
        <w:tc>
          <w:tcPr>
            <w:tcW w:w="5011" w:type="dxa"/>
          </w:tcPr>
          <w:p w:rsidR="005A7488" w:rsidRPr="00D36606" w:rsidRDefault="00880E32" w:rsidP="00D36606">
            <w:pPr>
              <w:spacing w:after="0"/>
            </w:pPr>
            <w:r w:rsidRPr="00D36606">
              <w:rPr>
                <w:noProof/>
              </w:rPr>
              <w:drawing>
                <wp:inline distT="0" distB="0" distL="0" distR="0" wp14:anchorId="275E1D1C" wp14:editId="608F8D4B">
                  <wp:extent cx="3048000" cy="2126615"/>
                  <wp:effectExtent l="0" t="0" r="0" b="0"/>
                  <wp:docPr id="13" name="Picture 13" descr="overview figure - 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figure - 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2126615"/>
                          </a:xfrm>
                          <a:prstGeom prst="rect">
                            <a:avLst/>
                          </a:prstGeom>
                          <a:noFill/>
                          <a:ln>
                            <a:noFill/>
                          </a:ln>
                        </pic:spPr>
                      </pic:pic>
                    </a:graphicData>
                  </a:graphic>
                </wp:inline>
              </w:drawing>
            </w:r>
          </w:p>
        </w:tc>
      </w:tr>
      <w:tr w:rsidR="005A7488">
        <w:tc>
          <w:tcPr>
            <w:tcW w:w="5011" w:type="dxa"/>
          </w:tcPr>
          <w:p w:rsidR="005A7488" w:rsidRPr="005A7488" w:rsidRDefault="005A7488" w:rsidP="00A51A0D">
            <w:pPr>
              <w:spacing w:after="240"/>
              <w:rPr>
                <w:sz w:val="16"/>
              </w:rPr>
            </w:pPr>
            <w:bookmarkStart w:id="5" w:name="_Ref62072312"/>
            <w:bookmarkStart w:id="6" w:name="_Ref62265352"/>
            <w:r w:rsidRPr="004D3D63">
              <w:rPr>
                <w:rStyle w:val="CaptionsChar"/>
              </w:rPr>
              <w:t xml:space="preserve">Figure </w:t>
            </w:r>
            <w:r w:rsidRPr="004D3D63">
              <w:rPr>
                <w:rStyle w:val="CaptionsChar"/>
              </w:rPr>
              <w:fldChar w:fldCharType="begin"/>
            </w:r>
            <w:r w:rsidRPr="004D3D63">
              <w:rPr>
                <w:rStyle w:val="CaptionsChar"/>
              </w:rPr>
              <w:instrText xml:space="preserve"> SEQ Figure \* ARABIC </w:instrText>
            </w:r>
            <w:r w:rsidRPr="004D3D63">
              <w:rPr>
                <w:rStyle w:val="CaptionsChar"/>
              </w:rPr>
              <w:fldChar w:fldCharType="separate"/>
            </w:r>
            <w:r w:rsidR="0033639A">
              <w:rPr>
                <w:rStyle w:val="CaptionsChar"/>
                <w:noProof/>
              </w:rPr>
              <w:t>3</w:t>
            </w:r>
            <w:r w:rsidRPr="004D3D63">
              <w:rPr>
                <w:rStyle w:val="CaptionsChar"/>
              </w:rPr>
              <w:fldChar w:fldCharType="end"/>
            </w:r>
            <w:bookmarkEnd w:id="5"/>
            <w:r w:rsidRPr="004D3D63">
              <w:rPr>
                <w:rStyle w:val="CaptionsChar"/>
              </w:rPr>
              <w:t xml:space="preserve">: Overview of our </w:t>
            </w:r>
            <w:r>
              <w:rPr>
                <w:rStyle w:val="CaptionsChar"/>
              </w:rPr>
              <w:t xml:space="preserve">algorithms for </w:t>
            </w:r>
            <w:r w:rsidRPr="004D3D63">
              <w:rPr>
                <w:rStyle w:val="CaptionsChar"/>
              </w:rPr>
              <w:t>denoising, detail transfer</w:t>
            </w:r>
            <w:r>
              <w:rPr>
                <w:rStyle w:val="CaptionsChar"/>
              </w:rPr>
              <w:t>,</w:t>
            </w:r>
            <w:r w:rsidRPr="004D3D63">
              <w:rPr>
                <w:rStyle w:val="CaptionsChar"/>
              </w:rPr>
              <w:t xml:space="preserve"> and flash artifact detection.</w:t>
            </w:r>
            <w:bookmarkEnd w:id="6"/>
          </w:p>
        </w:tc>
      </w:tr>
    </w:tbl>
    <w:p w:rsidR="005051CD" w:rsidRDefault="005051CD" w:rsidP="005051CD">
      <w:pPr>
        <w:pStyle w:val="Heading1"/>
      </w:pPr>
      <w:r>
        <w:t>Denoising and Detail Transfer</w:t>
      </w:r>
    </w:p>
    <w:p w:rsidR="005051CD" w:rsidRPr="005051CD" w:rsidRDefault="0022236F" w:rsidP="005051CD">
      <w:pPr>
        <w:pStyle w:val="BodyText"/>
      </w:pPr>
      <w:r>
        <w:t xml:space="preserve">Our denoising and detail transfer </w:t>
      </w:r>
      <w:r w:rsidR="00D060D2">
        <w:t>algorithms</w:t>
      </w:r>
      <w:r>
        <w:t xml:space="preserve"> are designed to enhance the ambient image using information from the </w:t>
      </w:r>
      <w:smartTag w:uri="urn:schemas-microsoft-com:office:smarttags" w:element="State">
        <w:smartTag w:uri="urn:schemas-microsoft-com:office:smarttags" w:element="place">
          <w:r>
            <w:t>fla</w:t>
          </w:r>
        </w:smartTag>
      </w:smartTag>
      <w:r>
        <w:t xml:space="preserve">sh image. </w:t>
      </w:r>
      <w:r w:rsidR="00F71E46">
        <w:t>We present these two algorithms in Sections 4.1 and 4.2</w:t>
      </w:r>
      <w:r w:rsidR="00E554BF">
        <w:t xml:space="preserve">. </w:t>
      </w:r>
      <w:r w:rsidR="007C3074">
        <w:t>B</w:t>
      </w:r>
      <w:r w:rsidR="00D707AD">
        <w:t xml:space="preserve">oth </w:t>
      </w:r>
      <w:r>
        <w:t xml:space="preserve">algorithms </w:t>
      </w:r>
      <w:r w:rsidR="00F71E46">
        <w:t>assume</w:t>
      </w:r>
      <w:r>
        <w:t xml:space="preserve"> that the </w:t>
      </w:r>
      <w:smartTag w:uri="urn:schemas-microsoft-com:office:smarttags" w:element="State">
        <w:smartTag w:uri="urn:schemas-microsoft-com:office:smarttags" w:element="place">
          <w:r>
            <w:t>fla</w:t>
          </w:r>
        </w:smartTag>
      </w:smartTag>
      <w:r>
        <w:t xml:space="preserve">sh image is a good </w:t>
      </w:r>
      <w:r w:rsidR="0095228E">
        <w:t xml:space="preserve">local </w:t>
      </w:r>
      <w:r>
        <w:t xml:space="preserve">estimator of the </w:t>
      </w:r>
      <w:r w:rsidR="00D060D2">
        <w:t xml:space="preserve">high frequency content in the </w:t>
      </w:r>
      <w:r>
        <w:t>ambient image. Howev</w:t>
      </w:r>
      <w:r w:rsidR="00AA44C6">
        <w:t>er</w:t>
      </w:r>
      <w:r w:rsidR="00E33D6F">
        <w:t>,</w:t>
      </w:r>
      <w:r w:rsidR="00AA44C6">
        <w:t xml:space="preserve"> this assumption does not hold in shadow</w:t>
      </w:r>
      <w:r>
        <w:t xml:space="preserve"> and specular regions </w:t>
      </w:r>
      <w:r w:rsidR="0074283E">
        <w:t>caused by</w:t>
      </w:r>
      <w:r>
        <w:t xml:space="preserve"> the </w:t>
      </w:r>
      <w:smartTag w:uri="urn:schemas-microsoft-com:office:smarttags" w:element="State">
        <w:smartTag w:uri="urn:schemas-microsoft-com:office:smarttags" w:element="place">
          <w:r>
            <w:t>fla</w:t>
          </w:r>
        </w:smartTag>
      </w:smartTag>
      <w:r>
        <w:t>sh</w:t>
      </w:r>
      <w:r w:rsidR="00F71E46">
        <w:t xml:space="preserve">, </w:t>
      </w:r>
      <w:r w:rsidR="007B13B9">
        <w:t>and</w:t>
      </w:r>
      <w:r w:rsidR="00F71E46">
        <w:t xml:space="preserve"> can lead to artifacts</w:t>
      </w:r>
      <w:r w:rsidR="00E554BF">
        <w:t xml:space="preserve">. </w:t>
      </w:r>
      <w:r w:rsidR="00F71E46">
        <w:t xml:space="preserve">In Section 4.3, </w:t>
      </w:r>
      <w:r w:rsidR="00206D00">
        <w:t xml:space="preserve">we </w:t>
      </w:r>
      <w:r w:rsidR="00F71E46">
        <w:t xml:space="preserve">describe how to </w:t>
      </w:r>
      <w:r w:rsidR="00206D00">
        <w:t xml:space="preserve">account for </w:t>
      </w:r>
      <w:r w:rsidR="00D707AD">
        <w:t>the</w:t>
      </w:r>
      <w:r w:rsidR="007B13B9">
        <w:t>se</w:t>
      </w:r>
      <w:r w:rsidR="00206D00">
        <w:t xml:space="preserve"> artifact</w:t>
      </w:r>
      <w:r w:rsidR="007B13B9">
        <w:t>s</w:t>
      </w:r>
      <w:r w:rsidR="00E554BF">
        <w:t xml:space="preserve">. </w:t>
      </w:r>
      <w:r w:rsidR="007C3074">
        <w:t>The relatio</w:t>
      </w:r>
      <w:r w:rsidR="007C3074">
        <w:t>n</w:t>
      </w:r>
      <w:r w:rsidR="007C3074">
        <w:t>ships between the three algorithms are depicted in Figure 3.</w:t>
      </w:r>
    </w:p>
    <w:p w:rsidR="001E6652" w:rsidRPr="001E6652" w:rsidRDefault="00195DC9" w:rsidP="00195DC9">
      <w:pPr>
        <w:pStyle w:val="Heading2"/>
      </w:pPr>
      <w:bookmarkStart w:id="7" w:name="_Ref62265164"/>
      <w:r>
        <w:t>De</w:t>
      </w:r>
      <w:r w:rsidR="007577F4">
        <w:t>noising</w:t>
      </w:r>
      <w:bookmarkEnd w:id="7"/>
    </w:p>
    <w:p w:rsidR="00E60FE1" w:rsidRDefault="00757A46" w:rsidP="00640791">
      <w:pPr>
        <w:pStyle w:val="BodyText"/>
      </w:pPr>
      <w:r>
        <w:t xml:space="preserve">Reducing noise in photographic images has been a long-standing problem in image processing and computer vision. </w:t>
      </w:r>
      <w:r w:rsidR="00252C0A">
        <w:t>One common solution is to apply a</w:t>
      </w:r>
      <w:r w:rsidR="001E752C">
        <w:t>n</w:t>
      </w:r>
      <w:r w:rsidR="00252C0A">
        <w:t xml:space="preserve"> edge-preserving smoothing filter to the image such as anisotropic diffusi</w:t>
      </w:r>
      <w:r w:rsidR="00252C0A" w:rsidRPr="00ED78C6">
        <w:t>on</w:t>
      </w:r>
      <w:r w:rsidR="00A92769" w:rsidRPr="00ED78C6">
        <w:t xml:space="preserve"> [</w:t>
      </w:r>
      <w:r w:rsidR="00E60FE1" w:rsidRPr="00ED78C6">
        <w:t>Pe</w:t>
      </w:r>
      <w:r w:rsidR="00E60FE1" w:rsidRPr="00A92769">
        <w:t>rona and Malik</w:t>
      </w:r>
      <w:r w:rsidR="00A92769" w:rsidRPr="00A92769">
        <w:t xml:space="preserve"> 199</w:t>
      </w:r>
      <w:r w:rsidR="00A92769" w:rsidRPr="00ED78C6">
        <w:t>0</w:t>
      </w:r>
      <w:r w:rsidR="00E60FE1" w:rsidRPr="00ED78C6">
        <w:t xml:space="preserve">] </w:t>
      </w:r>
      <w:r w:rsidR="00252C0A" w:rsidRPr="00ED78C6">
        <w:t>o</w:t>
      </w:r>
      <w:r w:rsidR="00252C0A">
        <w:t>r bilateral filtering</w:t>
      </w:r>
      <w:r w:rsidR="00A92769">
        <w:t xml:space="preserve"> </w:t>
      </w:r>
      <w:r w:rsidR="00E60FE1" w:rsidRPr="00A92769">
        <w:t>[Tomasi and Manduchi</w:t>
      </w:r>
      <w:r w:rsidR="00A92769" w:rsidRPr="00A92769">
        <w:t xml:space="preserve"> 1998</w:t>
      </w:r>
      <w:r w:rsidR="00E60FE1" w:rsidRPr="00A92769">
        <w:t>]</w:t>
      </w:r>
      <w:r w:rsidR="00206D00">
        <w:t>.</w:t>
      </w:r>
      <w:r w:rsidR="0074283E">
        <w:t xml:space="preserve"> </w:t>
      </w:r>
      <w:r w:rsidR="00CA6571">
        <w:t xml:space="preserve">The </w:t>
      </w:r>
      <w:r w:rsidR="0074283E">
        <w:t>b</w:t>
      </w:r>
      <w:r w:rsidR="00E60FE1">
        <w:t>ilateral filter</w:t>
      </w:r>
      <w:r w:rsidR="00CA6571">
        <w:t xml:space="preserve"> </w:t>
      </w:r>
      <w:r w:rsidR="00E60FE1">
        <w:t xml:space="preserve">is a </w:t>
      </w:r>
      <w:r w:rsidR="0074283E">
        <w:t xml:space="preserve">fast, </w:t>
      </w:r>
      <w:r w:rsidR="00E60FE1">
        <w:t>non-iterative technique</w:t>
      </w:r>
      <w:r w:rsidR="00134480">
        <w:t xml:space="preserve">, and </w:t>
      </w:r>
      <w:r w:rsidR="00E60FE1">
        <w:t>has been applied to a variety of problems beyond image denoising, including tone-mapping</w:t>
      </w:r>
      <w:r w:rsidR="00A92769">
        <w:t xml:space="preserve"> </w:t>
      </w:r>
      <w:r w:rsidR="00A92769" w:rsidRPr="00A92769">
        <w:t>[</w:t>
      </w:r>
      <w:r w:rsidR="00E60FE1" w:rsidRPr="00A92769">
        <w:t>Durand and Dorsey</w:t>
      </w:r>
      <w:r w:rsidR="00A92769" w:rsidRPr="00A92769">
        <w:t xml:space="preserve"> 2002</w:t>
      </w:r>
      <w:r w:rsidR="005B397A">
        <w:t>;</w:t>
      </w:r>
      <w:r w:rsidR="00E60FE1" w:rsidRPr="00A92769">
        <w:t xml:space="preserve"> </w:t>
      </w:r>
      <w:r w:rsidR="007B6AC2" w:rsidRPr="00A92769">
        <w:t>Choudhury and Tumblin</w:t>
      </w:r>
      <w:r w:rsidR="00A92769" w:rsidRPr="00A92769">
        <w:t xml:space="preserve"> 20</w:t>
      </w:r>
      <w:r w:rsidR="00A92769" w:rsidRPr="00ED78C6">
        <w:t>03</w:t>
      </w:r>
      <w:r w:rsidR="00E60FE1" w:rsidRPr="00ED78C6">
        <w:t>]</w:t>
      </w:r>
      <w:r w:rsidR="00A844F6" w:rsidRPr="00ED78C6">
        <w:t>, s</w:t>
      </w:r>
      <w:r w:rsidR="00A844F6" w:rsidRPr="00124118">
        <w:t>eparating illumination from textur</w:t>
      </w:r>
      <w:r w:rsidR="00A844F6" w:rsidRPr="00ED78C6">
        <w:t>e [O</w:t>
      </w:r>
      <w:r w:rsidR="00A844F6" w:rsidRPr="00560DC2">
        <w:t>h et al. 200</w:t>
      </w:r>
      <w:r w:rsidR="00560DC2">
        <w:t>1</w:t>
      </w:r>
      <w:r w:rsidR="00A844F6" w:rsidRPr="00560DC2">
        <w:t>]</w:t>
      </w:r>
      <w:r w:rsidR="00E60FE1">
        <w:t xml:space="preserve"> and mesh smooth</w:t>
      </w:r>
      <w:r w:rsidR="00A92769">
        <w:t>ing</w:t>
      </w:r>
      <w:r w:rsidR="00E60FE1">
        <w:t xml:space="preserve"> </w:t>
      </w:r>
      <w:r w:rsidR="00E60FE1" w:rsidRPr="00124118">
        <w:t>[</w:t>
      </w:r>
      <w:r w:rsidR="00124118" w:rsidRPr="00124118">
        <w:t>Fleishman et al. 2003</w:t>
      </w:r>
      <w:r w:rsidR="005B397A">
        <w:t>;</w:t>
      </w:r>
      <w:r w:rsidR="00124118" w:rsidRPr="00124118">
        <w:t xml:space="preserve"> Jones et al. 2003</w:t>
      </w:r>
      <w:r w:rsidR="00E60FE1" w:rsidRPr="00124118">
        <w:t>]</w:t>
      </w:r>
      <w:r w:rsidR="00E60FE1">
        <w:t xml:space="preserve">. </w:t>
      </w:r>
    </w:p>
    <w:p w:rsidR="00F51A98" w:rsidRPr="00F51A98" w:rsidRDefault="00E60FE1" w:rsidP="00F51A98">
      <w:pPr>
        <w:pStyle w:val="BodyText"/>
      </w:pPr>
      <w:r>
        <w:t>Our ambient image denoising technique also builds on the bila</w:t>
      </w:r>
      <w:r>
        <w:t>t</w:t>
      </w:r>
      <w:r>
        <w:t>eral filter</w:t>
      </w:r>
      <w:r w:rsidR="000336BD">
        <w:t xml:space="preserve">. </w:t>
      </w:r>
      <w:r>
        <w:t xml:space="preserve">We begin with a summary of </w:t>
      </w:r>
      <w:r w:rsidR="00360AA7">
        <w:t>Tomasi and Manduchi’s basic</w:t>
      </w:r>
      <w:r>
        <w:t xml:space="preserve"> bilateral </w:t>
      </w:r>
      <w:r w:rsidR="00360AA7">
        <w:t>filter</w:t>
      </w:r>
      <w:r>
        <w:t xml:space="preserve"> </w:t>
      </w:r>
      <w:r w:rsidR="00360AA7">
        <w:t xml:space="preserve">and </w:t>
      </w:r>
      <w:r>
        <w:t xml:space="preserve">then show how </w:t>
      </w:r>
      <w:r w:rsidR="00360AA7">
        <w:t xml:space="preserve">to extend </w:t>
      </w:r>
      <w:r w:rsidR="00CD5B89">
        <w:t>the</w:t>
      </w:r>
      <w:r w:rsidR="00D060D2">
        <w:t>ir</w:t>
      </w:r>
      <w:r w:rsidR="00CD5B89">
        <w:t xml:space="preserve"> approach</w:t>
      </w:r>
      <w:r>
        <w:t xml:space="preserve"> </w:t>
      </w:r>
      <w:r w:rsidR="00CF7E09">
        <w:t xml:space="preserve">to </w:t>
      </w:r>
      <w:r w:rsidR="00D060D2">
        <w:t>also</w:t>
      </w:r>
      <w:r>
        <w:t xml:space="preserve"> consider a </w:t>
      </w:r>
      <w:smartTag w:uri="urn:schemas-microsoft-com:office:smarttags" w:element="State">
        <w:smartTag w:uri="urn:schemas-microsoft-com:office:smarttags" w:element="place">
          <w:r>
            <w:t>fla</w:t>
          </w:r>
        </w:smartTag>
      </w:smartTag>
      <w:r>
        <w:t xml:space="preserve">sh image when denoising an ambient image. </w:t>
      </w:r>
    </w:p>
    <w:p w:rsidR="00A413E4" w:rsidRDefault="00A4006A" w:rsidP="002810DD">
      <w:pPr>
        <w:pStyle w:val="BodyText"/>
      </w:pPr>
      <w:r>
        <w:rPr>
          <w:b/>
        </w:rPr>
        <w:t>Bilateral filter</w:t>
      </w:r>
      <w:r w:rsidR="001E752C">
        <w:rPr>
          <w:b/>
        </w:rPr>
        <w:t xml:space="preserve">. </w:t>
      </w:r>
      <w:r w:rsidR="00E76C8A">
        <w:t>The b</w:t>
      </w:r>
      <w:r w:rsidR="008454C8">
        <w:t xml:space="preserve">ilateral </w:t>
      </w:r>
      <w:r w:rsidR="00E76C8A">
        <w:t xml:space="preserve">filter </w:t>
      </w:r>
      <w:r w:rsidR="00815FCD">
        <w:t xml:space="preserve">is designed to average together pixels that </w:t>
      </w:r>
      <w:r w:rsidR="00DC4A6F">
        <w:t xml:space="preserve">are </w:t>
      </w:r>
      <w:r w:rsidR="00815FCD">
        <w:t>spatially near one another and have similar intens</w:t>
      </w:r>
      <w:r w:rsidR="00815FCD">
        <w:t>i</w:t>
      </w:r>
      <w:r w:rsidR="00815FCD">
        <w:t xml:space="preserve">ty values. It combines a </w:t>
      </w:r>
      <w:r w:rsidR="00F15394">
        <w:t xml:space="preserve">classic </w:t>
      </w:r>
      <w:r w:rsidR="00815FCD">
        <w:t>low-pass filter with an edge-stopping function that attenuates the filter kernel weights when the intensity difference between pixels is large. In</w:t>
      </w:r>
      <w:r w:rsidR="009F3748">
        <w:t xml:space="preserve"> the notation of Durand and Dorsey </w:t>
      </w:r>
      <w:r w:rsidR="009F3748" w:rsidRPr="003A53C8">
        <w:t>[</w:t>
      </w:r>
      <w:r w:rsidR="003A53C8" w:rsidRPr="003A53C8">
        <w:t>2002]</w:t>
      </w:r>
      <w:r w:rsidR="00756D64">
        <w:t>,</w:t>
      </w:r>
      <w:r w:rsidR="009F3748">
        <w:t xml:space="preserve"> the bilateral filter computes the value of pixel </w:t>
      </w:r>
      <m:oMath>
        <m:r>
          <w:rPr>
            <w:rFonts w:ascii="Cambria Math" w:hAnsi="Cambria Math"/>
          </w:rPr>
          <m:t>p</m:t>
        </m:r>
      </m:oMath>
      <w:r w:rsidR="009F3748">
        <w:t xml:space="preserve"> </w:t>
      </w:r>
      <w:r w:rsidR="00182DAB">
        <w:t xml:space="preserve">for </w:t>
      </w:r>
      <w:r w:rsidR="00270581">
        <w:t xml:space="preserve">ambient </w:t>
      </w:r>
      <w:r w:rsidR="00182DAB">
        <w:t xml:space="preserve">image </w:t>
      </w:r>
      <m:oMath>
        <m:r>
          <w:rPr>
            <w:rFonts w:ascii="Cambria Math" w:hAnsi="Cambria Math"/>
          </w:rPr>
          <m:t>A</m:t>
        </m:r>
      </m:oMath>
      <w:r w:rsidR="00182DAB">
        <w:t xml:space="preserve"> </w:t>
      </w:r>
      <w:r w:rsidR="00AD3686">
        <w:t>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AD3686" w:rsidRPr="00AD3686" w:rsidTr="00AD3686">
        <w:trPr>
          <w:jc w:val="center"/>
        </w:trPr>
        <w:tc>
          <w:tcPr>
            <w:tcW w:w="130" w:type="pct"/>
            <w:vAlign w:val="center"/>
          </w:tcPr>
          <w:p w:rsidR="00AD3686" w:rsidRPr="00AD3686" w:rsidRDefault="00AD3686" w:rsidP="00D45303">
            <w:pPr>
              <w:pStyle w:val="BodyText"/>
              <w:spacing w:before="100" w:after="100" w:line="240" w:lineRule="auto"/>
            </w:pPr>
          </w:p>
        </w:tc>
        <w:tc>
          <w:tcPr>
            <w:tcW w:w="4637" w:type="pct"/>
            <w:vAlign w:val="center"/>
          </w:tcPr>
          <w:p w:rsidR="00AD3686" w:rsidRPr="00AD3686" w:rsidRDefault="00581192" w:rsidP="00D45303">
            <w:pPr>
              <w:pStyle w:val="BodyText"/>
              <w:spacing w:before="100" w:after="100" w:line="240" w:lineRule="auto"/>
            </w:pPr>
            <m:oMathPara>
              <m:oMath>
                <m:sSubSup>
                  <m:sSubSupPr>
                    <m:ctrlPr>
                      <w:rPr>
                        <w:rFonts w:ascii="Cambria Math" w:hAnsi="Cambria Math"/>
                        <w:i/>
                      </w:rPr>
                    </m:ctrlPr>
                  </m:sSubSupPr>
                  <m:e>
                    <m:r>
                      <w:rPr>
                        <w:rFonts w:ascii="Cambria Math" w:hAnsi="Cambria Math"/>
                      </w:rPr>
                      <m:t>A</m:t>
                    </m:r>
                  </m:e>
                  <m:sub>
                    <m:r>
                      <w:rPr>
                        <w:rFonts w:ascii="Cambria Math" w:hAnsi="Cambria Math"/>
                      </w:rPr>
                      <m:t>p</m:t>
                    </m:r>
                  </m:sub>
                  <m:sup>
                    <m:r>
                      <w:rPr>
                        <w:rFonts w:ascii="Cambria Math" w:hAnsi="Cambria Math"/>
                      </w:rPr>
                      <m:t>Base</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
                      <m:dPr>
                        <m:ctrlPr>
                          <w:rPr>
                            <w:rFonts w:ascii="Cambria Math" w:hAnsi="Cambria Math"/>
                            <w:i/>
                          </w:rPr>
                        </m:ctrlPr>
                      </m:dPr>
                      <m:e>
                        <m:r>
                          <w:rPr>
                            <w:rFonts w:ascii="Cambria Math" w:hAnsi="Cambria Math"/>
                          </w:rPr>
                          <m:t>p</m:t>
                        </m:r>
                      </m:e>
                    </m:d>
                  </m:den>
                </m:f>
                <m:nary>
                  <m:naryPr>
                    <m:chr m:val="∑"/>
                    <m:supHide m:val="1"/>
                    <m:ctrlPr>
                      <w:rPr>
                        <w:rFonts w:ascii="Cambria Math" w:hAnsi="Cambria Math"/>
                        <w:i/>
                      </w:rPr>
                    </m:ctrlPr>
                  </m:naryPr>
                  <m:sub>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e>
                    </m:d>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e>
                    </m:d>
                    <m:r>
                      <w:rPr>
                        <w:rFonts w:ascii="Cambria Math" w:hAnsi="Cambria Math"/>
                      </w:rPr>
                      <m:t> </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e>
                </m:nary>
                <m:r>
                  <w:rPr>
                    <w:rFonts w:ascii="Cambria Math" w:hAnsi="Cambria Math"/>
                  </w:rPr>
                  <m:t xml:space="preserve"> ,</m:t>
                </m:r>
              </m:oMath>
            </m:oMathPara>
          </w:p>
        </w:tc>
        <w:tc>
          <w:tcPr>
            <w:tcW w:w="233" w:type="pct"/>
            <w:vAlign w:val="center"/>
          </w:tcPr>
          <w:p w:rsidR="00AD3686" w:rsidRPr="00AD3686" w:rsidRDefault="00AD3686" w:rsidP="00D45303">
            <w:pPr>
              <w:pStyle w:val="BodyText"/>
              <w:numPr>
                <w:ilvl w:val="0"/>
                <w:numId w:val="29"/>
              </w:numPr>
              <w:spacing w:before="100" w:after="100" w:line="240" w:lineRule="auto"/>
              <w:jc w:val="right"/>
            </w:pPr>
          </w:p>
        </w:tc>
      </w:tr>
    </w:tbl>
    <w:p w:rsidR="00106D17" w:rsidRDefault="00106D17" w:rsidP="00D36606">
      <w:pPr>
        <w:pStyle w:val="BodyText"/>
      </w:pPr>
      <w:r>
        <w:t>where</w:t>
      </w:r>
      <w:r w:rsidR="00AD3686">
        <w:t xml:space="preserve"> </w:t>
      </w:r>
      <m:oMath>
        <m:r>
          <w:rPr>
            <w:rFonts w:ascii="Cambria Math" w:hAnsi="Cambria Math"/>
          </w:rPr>
          <m:t>k</m:t>
        </m:r>
        <m:d>
          <m:dPr>
            <m:ctrlPr>
              <w:rPr>
                <w:rFonts w:ascii="Cambria Math" w:hAnsi="Cambria Math"/>
                <w:i/>
              </w:rPr>
            </m:ctrlPr>
          </m:dPr>
          <m:e>
            <m:r>
              <w:rPr>
                <w:rFonts w:ascii="Cambria Math" w:hAnsi="Cambria Math"/>
              </w:rPr>
              <m:t>p</m:t>
            </m:r>
          </m:e>
        </m:d>
      </m:oMath>
      <w:r w:rsidR="00781C0D">
        <w:t xml:space="preserve"> </w:t>
      </w:r>
      <w:r w:rsidR="00E53D37">
        <w:t>is a</w:t>
      </w:r>
      <w:r>
        <w:t xml:space="preserve"> normalization term: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AD3686" w:rsidRPr="00AD3686" w:rsidTr="00AD3686">
        <w:trPr>
          <w:jc w:val="center"/>
        </w:trPr>
        <w:tc>
          <w:tcPr>
            <w:tcW w:w="130" w:type="pct"/>
            <w:vAlign w:val="center"/>
          </w:tcPr>
          <w:p w:rsidR="00AD3686" w:rsidRPr="00AD3686" w:rsidRDefault="00AD3686" w:rsidP="00C42E36">
            <w:pPr>
              <w:pStyle w:val="BodyText"/>
              <w:spacing w:before="40" w:after="100" w:line="240" w:lineRule="auto"/>
            </w:pPr>
          </w:p>
        </w:tc>
        <w:tc>
          <w:tcPr>
            <w:tcW w:w="4637" w:type="pct"/>
            <w:vAlign w:val="center"/>
          </w:tcPr>
          <w:p w:rsidR="00AD3686" w:rsidRPr="00AD3686" w:rsidRDefault="00AD3686" w:rsidP="00C42E36">
            <w:pPr>
              <w:pStyle w:val="BodyText"/>
              <w:spacing w:before="40" w:after="100" w:line="240" w:lineRule="auto"/>
            </w:pPr>
            <m:oMathPara>
              <m:oMath>
                <m:r>
                  <w:rPr>
                    <w:rFonts w:ascii="Cambria Math" w:hAnsi="Cambria Math"/>
                  </w:rPr>
                  <m:t>k</m:t>
                </m:r>
                <m:d>
                  <m:dPr>
                    <m:ctrlPr>
                      <w:rPr>
                        <w:rFonts w:ascii="Cambria Math" w:hAnsi="Cambria Math"/>
                        <w:i/>
                      </w:rPr>
                    </m:ctrlPr>
                  </m:dPr>
                  <m:e>
                    <m:r>
                      <w:rPr>
                        <w:rFonts w:ascii="Cambria Math" w:hAnsi="Cambria Math"/>
                      </w:rPr>
                      <m:t>p</m:t>
                    </m:r>
                  </m:e>
                </m:d>
                <m:r>
                  <w:rPr>
                    <w:rFonts w:ascii="Cambria Math" w:hAnsi="Cambria Math"/>
                  </w:rPr>
                  <m:t>=</m:t>
                </m:r>
                <m:nary>
                  <m:naryPr>
                    <m:chr m:val="∑"/>
                    <m:supHide m:val="1"/>
                    <m:ctrlPr>
                      <w:rPr>
                        <w:rFonts w:ascii="Cambria Math" w:hAnsi="Cambria Math"/>
                        <w:i/>
                      </w:rPr>
                    </m:ctrlPr>
                  </m:naryPr>
                  <m:sub>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e>
                    </m:d>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e>
                    </m:d>
                  </m:e>
                </m:nary>
                <m:r>
                  <w:rPr>
                    <w:rFonts w:ascii="Cambria Math" w:hAnsi="Cambria Math"/>
                  </w:rPr>
                  <m:t xml:space="preserve"> .</m:t>
                </m:r>
              </m:oMath>
            </m:oMathPara>
          </w:p>
        </w:tc>
        <w:tc>
          <w:tcPr>
            <w:tcW w:w="233" w:type="pct"/>
            <w:vAlign w:val="center"/>
          </w:tcPr>
          <w:p w:rsidR="00AD3686" w:rsidRPr="00AD3686" w:rsidRDefault="00AD3686" w:rsidP="00C42E36">
            <w:pPr>
              <w:pStyle w:val="BodyText"/>
              <w:numPr>
                <w:ilvl w:val="0"/>
                <w:numId w:val="29"/>
              </w:numPr>
              <w:spacing w:before="40" w:after="100" w:line="240" w:lineRule="auto"/>
              <w:jc w:val="right"/>
            </w:pPr>
          </w:p>
        </w:tc>
      </w:tr>
    </w:tbl>
    <w:p w:rsidR="0084298D" w:rsidRDefault="00E53D37" w:rsidP="00D02381">
      <w:pPr>
        <w:pStyle w:val="BodyText"/>
      </w:pPr>
      <w:r>
        <w:t>The function</w:t>
      </w:r>
      <w:r w:rsidR="00AD3686">
        <w:t xml:space="preserve"> </w:t>
      </w:r>
      <m:oMath>
        <m:sSub>
          <m:sSubPr>
            <m:ctrlPr>
              <w:rPr>
                <w:rFonts w:ascii="Cambria Math" w:hAnsi="Cambria Math"/>
                <w:i/>
              </w:rPr>
            </m:ctrlPr>
          </m:sSubPr>
          <m:e>
            <m:r>
              <w:rPr>
                <w:rFonts w:ascii="Cambria Math" w:hAnsi="Cambria Math"/>
              </w:rPr>
              <m:t>g</m:t>
            </m:r>
          </m:e>
          <m:sub>
            <m:r>
              <w:rPr>
                <w:rFonts w:ascii="Cambria Math" w:hAnsi="Cambria Math"/>
              </w:rPr>
              <m:t>d</m:t>
            </m:r>
          </m:sub>
        </m:sSub>
      </m:oMath>
      <w:r w:rsidR="00781C0D">
        <w:t xml:space="preserve"> </w:t>
      </w:r>
      <w:r>
        <w:t>sets the weight in the spatial domain based on the distance between the pixels</w:t>
      </w:r>
      <w:r w:rsidR="00756D64">
        <w:t>,</w:t>
      </w:r>
      <w:r>
        <w:t xml:space="preserve"> whil</w:t>
      </w:r>
      <w:r w:rsidR="00B2741A">
        <w:t>e</w:t>
      </w:r>
      <w:r w:rsidR="00756D64">
        <w:t xml:space="preserve"> </w:t>
      </w:r>
      <w:r w:rsidR="00963599">
        <w:t>the edge-stopping function</w:t>
      </w:r>
      <w:r w:rsidR="00AD3686">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00963599">
        <w:t xml:space="preserve"> </w:t>
      </w:r>
      <w:r>
        <w:t xml:space="preserve">sets the weight </w:t>
      </w:r>
      <w:r w:rsidR="00963599">
        <w:t>on the range</w:t>
      </w:r>
      <w:r>
        <w:t xml:space="preserve"> based on </w:t>
      </w:r>
      <w:r w:rsidR="0084298D">
        <w:t xml:space="preserve">intensity </w:t>
      </w:r>
      <w:r>
        <w:t>difference</w:t>
      </w:r>
      <w:r w:rsidR="0084298D">
        <w:t>s</w:t>
      </w:r>
      <w:r>
        <w:t xml:space="preserve">. </w:t>
      </w:r>
      <w:r w:rsidR="00E043EB">
        <w:t>Typ</w:t>
      </w:r>
      <w:r w:rsidR="00E043EB">
        <w:t>i</w:t>
      </w:r>
      <w:r w:rsidR="00E043EB">
        <w:t>call</w:t>
      </w:r>
      <w:r w:rsidR="007B7690">
        <w:t>y</w:t>
      </w:r>
      <w:r w:rsidR="001E752C">
        <w:t>,</w:t>
      </w:r>
      <w:r>
        <w:t xml:space="preserve"> both functions are </w:t>
      </w:r>
      <w:r w:rsidR="007B7690">
        <w:t>Gaussian</w:t>
      </w:r>
      <w:r w:rsidR="001E752C">
        <w:t>s</w:t>
      </w:r>
      <w:r w:rsidR="007B7690">
        <w:t xml:space="preserve"> </w:t>
      </w:r>
      <w:r w:rsidR="00963599">
        <w:t>with width</w:t>
      </w:r>
      <w:r w:rsidR="00756D64">
        <w:t>s</w:t>
      </w:r>
      <w:r w:rsidR="00963599">
        <w:t xml:space="preserve"> controlled by the </w:t>
      </w:r>
      <w:r w:rsidR="00756D64">
        <w:t>standard deviation</w:t>
      </w:r>
      <w:r w:rsidR="007B7690">
        <w:t xml:space="preserve"> parameter</w:t>
      </w:r>
      <w:r w:rsidR="00756D64">
        <w:t>s</w:t>
      </w:r>
      <w:r w:rsidR="00AD3686">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sidR="007B7690">
        <w:t xml:space="preserve"> and</w:t>
      </w:r>
      <w:r w:rsidR="00AD3686">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756D64">
        <w:t xml:space="preserve"> </w:t>
      </w:r>
      <w:r w:rsidR="0084298D">
        <w:t xml:space="preserve">respectively. </w:t>
      </w:r>
    </w:p>
    <w:p w:rsidR="00963599" w:rsidRPr="002810DD" w:rsidRDefault="00EF66DD" w:rsidP="00D02381">
      <w:pPr>
        <w:pStyle w:val="BodyText"/>
      </w:pPr>
      <w:r>
        <w:t>We</w:t>
      </w:r>
      <w:r w:rsidR="009F7208">
        <w:t xml:space="preserve"> </w:t>
      </w:r>
      <w:r w:rsidR="003F24DA">
        <w:t xml:space="preserve">apply the </w:t>
      </w:r>
      <w:r w:rsidR="00370F4C">
        <w:t xml:space="preserve">bilateral </w:t>
      </w:r>
      <w:r w:rsidR="003F24DA">
        <w:t>filter</w:t>
      </w:r>
      <w:r w:rsidR="009F7208">
        <w:t xml:space="preserve"> to</w:t>
      </w:r>
      <w:r w:rsidR="003F24DA">
        <w:t xml:space="preserve"> each </w:t>
      </w:r>
      <w:r w:rsidR="005749E0">
        <w:t xml:space="preserve">RGB </w:t>
      </w:r>
      <w:r w:rsidR="003F24DA">
        <w:t>color channel separately with the same standard deviation parameters for all three cha</w:t>
      </w:r>
      <w:r w:rsidR="003F24DA">
        <w:t>n</w:t>
      </w:r>
      <w:r w:rsidR="003F24DA">
        <w:t>nels.</w:t>
      </w:r>
      <w:r w:rsidR="00182DAB">
        <w:t xml:space="preserve"> </w:t>
      </w:r>
      <w:r w:rsidR="003B2AE0">
        <w:t>The challenge is to set</w:t>
      </w:r>
      <w:r w:rsidR="00267A69">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sidR="0096123E">
        <w:t xml:space="preserve"> </w:t>
      </w:r>
      <w:r w:rsidR="003B2AE0">
        <w:t>and</w:t>
      </w:r>
      <w:r w:rsidR="00267A69">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96123E">
        <w:t xml:space="preserve"> </w:t>
      </w:r>
      <w:r w:rsidR="003B2AE0">
        <w:t>so that the noise is averaged away but detail is preserved. In practice</w:t>
      </w:r>
      <w:r w:rsidR="00F11A70">
        <w:t>,</w:t>
      </w:r>
      <w:r w:rsidR="003B2AE0">
        <w:t xml:space="preserve"> </w:t>
      </w:r>
      <w:r>
        <w:t>for 6 megapixel images</w:t>
      </w:r>
      <w:r w:rsidR="00D060D2">
        <w:t>,</w:t>
      </w:r>
      <w:r>
        <w:t xml:space="preserve"> </w:t>
      </w:r>
      <w:r w:rsidR="003B2AE0">
        <w:t xml:space="preserve">we set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sidR="0096123E">
        <w:t xml:space="preserve"> </w:t>
      </w:r>
      <w:r w:rsidR="003B2AE0">
        <w:t xml:space="preserve">to </w:t>
      </w:r>
      <w:r w:rsidR="00F11A70">
        <w:t>cover</w:t>
      </w:r>
      <w:r>
        <w:t xml:space="preserve"> a pixel neighborhood of between 24 and 48 pixels</w:t>
      </w:r>
      <w:r w:rsidR="003B2AE0">
        <w:t xml:space="preserve">, and then </w:t>
      </w:r>
      <w:r w:rsidR="00F07172">
        <w:t xml:space="preserve">experimentally </w:t>
      </w:r>
      <w:r w:rsidR="003B2AE0">
        <w:t>adjust</w:t>
      </w:r>
      <w:r w:rsidR="00267A69">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96123E">
        <w:t xml:space="preserve"> </w:t>
      </w:r>
      <w:r w:rsidR="003B2AE0">
        <w:t xml:space="preserve">so that it is just above the threshold necessary to smooth the noise. </w:t>
      </w:r>
      <w:r w:rsidR="005324C7">
        <w:t xml:space="preserve">For images with pixel values normalized to </w:t>
      </w:r>
      <w:r w:rsidR="005749E0">
        <w:t xml:space="preserve">[0.0, </w:t>
      </w:r>
      <w:r w:rsidR="005324C7">
        <w:t>1.0</w:t>
      </w:r>
      <w:r w:rsidR="005749E0">
        <w:t xml:space="preserve">] </w:t>
      </w:r>
      <w:r w:rsidR="005324C7">
        <w:t xml:space="preserve">we </w:t>
      </w:r>
      <w:r w:rsidR="00926332">
        <w:t xml:space="preserve">usually </w:t>
      </w:r>
      <w:r w:rsidR="00134480">
        <w:t>set</w:t>
      </w:r>
      <w:r w:rsidR="00267A69">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134480">
        <w:t xml:space="preserve"> </w:t>
      </w:r>
      <w:r w:rsidR="00926332">
        <w:t>to</w:t>
      </w:r>
      <w:r w:rsidR="002C512C">
        <w:t xml:space="preserve"> lie</w:t>
      </w:r>
      <w:r w:rsidR="002C512C" w:rsidRPr="002C512C">
        <w:t xml:space="preserve"> between 0.05 and 0.1</w:t>
      </w:r>
      <w:r w:rsidR="00CE1FF1">
        <w:t>, or 5 to</w:t>
      </w:r>
      <w:r w:rsidR="00375732">
        <w:t xml:space="preserve"> 10% of the total range</w:t>
      </w:r>
      <w:r w:rsidR="002C512C" w:rsidRPr="00ED78C6">
        <w:t>.</w:t>
      </w:r>
      <w:r w:rsidR="00AA661E" w:rsidRPr="00ED78C6">
        <w:t xml:space="preserve"> </w:t>
      </w:r>
      <w:r w:rsidR="00270581" w:rsidRPr="00ED78C6">
        <w:t>H</w:t>
      </w:r>
      <w:r w:rsidR="00270581">
        <w:t xml:space="preserve">owever, </w:t>
      </w:r>
      <w:r w:rsidR="00F427CA">
        <w:t>as shown in Figure 4</w:t>
      </w:r>
      <w:r w:rsidR="00E32A94">
        <w:t>(b)</w:t>
      </w:r>
      <w:r w:rsidR="00F427CA">
        <w:t xml:space="preserve">, </w:t>
      </w:r>
      <w:r w:rsidR="00270581">
        <w:t>even after carefully adjusting the param</w:t>
      </w:r>
      <w:r w:rsidR="00270581">
        <w:t>e</w:t>
      </w:r>
      <w:r w:rsidR="00270581">
        <w:t>ters</w:t>
      </w:r>
      <w:r w:rsidR="001E752C">
        <w:t>,</w:t>
      </w:r>
      <w:r w:rsidR="00270581">
        <w:t xml:space="preserve"> the basic bilateral filter tends to either over-blur </w:t>
      </w:r>
      <w:r w:rsidR="001E752C">
        <w:t xml:space="preserve">(lose detail) </w:t>
      </w:r>
      <w:r w:rsidR="00270581">
        <w:t xml:space="preserve">or under-blur </w:t>
      </w:r>
      <w:r w:rsidR="001E752C">
        <w:t xml:space="preserve">(fail to </w:t>
      </w:r>
      <w:r w:rsidR="00F11A70">
        <w:t>de</w:t>
      </w:r>
      <w:r w:rsidR="001E752C">
        <w:t>noise</w:t>
      </w:r>
      <w:r w:rsidR="00EE26C3">
        <w:t xml:space="preserve">) </w:t>
      </w:r>
      <w:r w:rsidR="00270581">
        <w:t xml:space="preserve">the image in </w:t>
      </w:r>
      <w:r w:rsidR="00971F7E">
        <w:t xml:space="preserve">some </w:t>
      </w:r>
      <w:r w:rsidR="00270581">
        <w:t>regions</w:t>
      </w:r>
      <w:r w:rsidR="00971F7E">
        <w:t>.</w:t>
      </w:r>
      <w:r w:rsidR="00270581">
        <w:t xml:space="preserve"> </w:t>
      </w:r>
    </w:p>
    <w:p w:rsidR="009A4F8C" w:rsidRDefault="00865B0E" w:rsidP="009A4F8C">
      <w:pPr>
        <w:pStyle w:val="BodyText"/>
      </w:pPr>
      <w:r w:rsidRPr="00270581">
        <w:rPr>
          <w:b/>
        </w:rPr>
        <w:t>Joint</w:t>
      </w:r>
      <w:r w:rsidR="00A4006A">
        <w:rPr>
          <w:b/>
        </w:rPr>
        <w:t xml:space="preserve"> bilateral filter</w:t>
      </w:r>
      <w:r w:rsidR="001E752C">
        <w:rPr>
          <w:b/>
        </w:rPr>
        <w:t xml:space="preserve">. </w:t>
      </w:r>
      <w:r w:rsidR="00CA6571">
        <w:t>We</w:t>
      </w:r>
      <w:r w:rsidR="00F427CA">
        <w:t xml:space="preserve"> </w:t>
      </w:r>
      <w:r w:rsidR="00D060D2">
        <w:t>observe</w:t>
      </w:r>
      <w:r w:rsidR="005F4F2F">
        <w:t>d</w:t>
      </w:r>
      <w:r w:rsidR="00D060D2">
        <w:t xml:space="preserve"> in Section 2</w:t>
      </w:r>
      <w:r w:rsidR="00CA6571">
        <w:t xml:space="preserve"> that</w:t>
      </w:r>
      <w:r w:rsidR="00270581">
        <w:t xml:space="preserve"> the </w:t>
      </w:r>
      <w:smartTag w:uri="urn:schemas-microsoft-com:office:smarttags" w:element="State">
        <w:smartTag w:uri="urn:schemas-microsoft-com:office:smarttags" w:element="place">
          <w:r w:rsidR="00270581">
            <w:t>fla</w:t>
          </w:r>
        </w:smartTag>
      </w:smartTag>
      <w:r w:rsidR="00270581">
        <w:t xml:space="preserve">sh image contains a much better estimate of </w:t>
      </w:r>
      <w:r w:rsidR="00971F7E">
        <w:t xml:space="preserve">the true </w:t>
      </w:r>
      <w:r w:rsidR="005F1F0E">
        <w:t>high-</w:t>
      </w:r>
      <w:r w:rsidR="00270581">
        <w:t xml:space="preserve">frequency information than the ambient image. </w:t>
      </w:r>
      <w:r w:rsidR="00063E69">
        <w:t xml:space="preserve">Based on this </w:t>
      </w:r>
      <w:r w:rsidR="009A4F8C">
        <w:t>observation</w:t>
      </w:r>
      <w:r w:rsidR="001E752C">
        <w:t>,</w:t>
      </w:r>
      <w:r w:rsidR="00063E69">
        <w:t xml:space="preserve"> we </w:t>
      </w:r>
      <w:r w:rsidR="009A4F8C">
        <w:t>modify the basic bilateral filter to compute the edge-stopping function</w:t>
      </w:r>
      <w:r w:rsidR="00267A69">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009A4F8C">
        <w:t xml:space="preserve"> using  the flash image</w:t>
      </w:r>
      <w:r w:rsidR="0096123E">
        <w:t xml:space="preserve"> </w:t>
      </w:r>
      <m:oMath>
        <m:r>
          <w:rPr>
            <w:rFonts w:ascii="Cambria Math" w:hAnsi="Cambria Math"/>
          </w:rPr>
          <m:t>F</m:t>
        </m:r>
      </m:oMath>
      <w:r w:rsidR="0096123E">
        <w:t xml:space="preserve"> </w:t>
      </w:r>
      <w:r w:rsidR="009A4F8C">
        <w:t>instead of</w:t>
      </w:r>
      <w:r w:rsidR="00267A69">
        <w:t xml:space="preserve"> </w:t>
      </w:r>
      <m:oMath>
        <m:r>
          <w:rPr>
            <w:rFonts w:ascii="Cambria Math" w:hAnsi="Cambria Math"/>
          </w:rPr>
          <m:t>A</m:t>
        </m:r>
      </m:oMath>
      <w:r w:rsidR="009A4F8C">
        <w:t xml:space="preserve">. We call this technique the </w:t>
      </w:r>
      <w:r w:rsidR="009A4F8C" w:rsidRPr="009A4F8C">
        <w:rPr>
          <w:i/>
        </w:rPr>
        <w:t>joint bilateral filter</w:t>
      </w:r>
      <w:r w:rsidR="0095228E" w:rsidRPr="00D36606">
        <w:rPr>
          <w:rStyle w:val="FootnoteReference"/>
        </w:rPr>
        <w:footnoteReference w:id="2"/>
      </w:r>
      <w:r w:rsidR="009A4F8C">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267A69" w:rsidRPr="00AD3686" w:rsidTr="00B64A3E">
        <w:trPr>
          <w:jc w:val="center"/>
        </w:trPr>
        <w:tc>
          <w:tcPr>
            <w:tcW w:w="130" w:type="pct"/>
            <w:vAlign w:val="center"/>
          </w:tcPr>
          <w:p w:rsidR="00267A69" w:rsidRPr="00AD3686" w:rsidRDefault="00267A69" w:rsidP="00C42E36">
            <w:pPr>
              <w:pStyle w:val="BodyText"/>
              <w:spacing w:before="40" w:after="100" w:line="240" w:lineRule="auto"/>
            </w:pPr>
          </w:p>
        </w:tc>
        <w:tc>
          <w:tcPr>
            <w:tcW w:w="4637" w:type="pct"/>
            <w:vAlign w:val="center"/>
          </w:tcPr>
          <w:p w:rsidR="00267A69" w:rsidRPr="00AD3686" w:rsidRDefault="00581192" w:rsidP="00C42E36">
            <w:pPr>
              <w:pStyle w:val="BodyText"/>
              <w:spacing w:before="40" w:after="100" w:line="240" w:lineRule="auto"/>
            </w:pPr>
            <m:oMathPara>
              <m:oMath>
                <m:sSubSup>
                  <m:sSubSupPr>
                    <m:ctrlPr>
                      <w:rPr>
                        <w:rFonts w:ascii="Cambria Math" w:hAnsi="Cambria Math"/>
                        <w:i/>
                      </w:rPr>
                    </m:ctrlPr>
                  </m:sSubSupPr>
                  <m:e>
                    <m:r>
                      <w:rPr>
                        <w:rFonts w:ascii="Cambria Math" w:hAnsi="Cambria Math"/>
                      </w:rPr>
                      <m:t>A</m:t>
                    </m:r>
                  </m:e>
                  <m:sub>
                    <m:r>
                      <w:rPr>
                        <w:rFonts w:ascii="Cambria Math" w:hAnsi="Cambria Math"/>
                      </w:rPr>
                      <m:t>p</m:t>
                    </m:r>
                  </m:sub>
                  <m:sup>
                    <m:r>
                      <w:rPr>
                        <w:rFonts w:ascii="Cambria Math" w:hAnsi="Cambria Math"/>
                      </w:rPr>
                      <m:t>NR</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
                      <m:dPr>
                        <m:ctrlPr>
                          <w:rPr>
                            <w:rFonts w:ascii="Cambria Math" w:hAnsi="Cambria Math"/>
                            <w:i/>
                          </w:rPr>
                        </m:ctrlPr>
                      </m:dPr>
                      <m:e>
                        <m:r>
                          <w:rPr>
                            <w:rFonts w:ascii="Cambria Math" w:hAnsi="Cambria Math"/>
                          </w:rPr>
                          <m:t>p</m:t>
                        </m:r>
                      </m:e>
                    </m:d>
                  </m:den>
                </m:f>
                <m:nary>
                  <m:naryPr>
                    <m:chr m:val="∑"/>
                    <m:supHide m:val="1"/>
                    <m:ctrlPr>
                      <w:rPr>
                        <w:rFonts w:ascii="Cambria Math" w:hAnsi="Cambria Math"/>
                        <w:i/>
                      </w:rPr>
                    </m:ctrlPr>
                  </m:naryPr>
                  <m:sub>
                    <m:phant>
                      <m:phantPr>
                        <m:show m:val="0"/>
                        <m:zeroWid m:val="1"/>
                        <m:ctrlPr>
                          <w:rPr>
                            <w:rFonts w:ascii="Cambria Math" w:hAnsi="Cambria Math"/>
                            <w:i/>
                          </w:rPr>
                        </m:ctrlPr>
                      </m:phant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A</m:t>
                                </m:r>
                              </m:e>
                              <m:sup>
                                <m:r>
                                  <w:rPr>
                                    <w:rFonts w:ascii="Cambria Math" w:hAnsi="Cambria Math"/>
                                  </w:rPr>
                                  <m:t>A</m:t>
                                </m:r>
                              </m:sup>
                            </m:sSup>
                          </m:sup>
                        </m:sSup>
                      </m:e>
                    </m:phant>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r>
                      <m:rPr>
                        <m:sty m:val="p"/>
                      </m:rPr>
                      <w:rPr>
                        <w:rFonts w:ascii="Cambria Math" w:hAnsi="Cambria Math"/>
                      </w:rPr>
                      <m:t>Ω</m:t>
                    </m:r>
                  </m:sub>
                  <m:sup/>
                  <m:e>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m:t>
                        </m:r>
                      </m:e>
                    </m:d>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e>
                    </m:d>
                    <m:r>
                      <w:rPr>
                        <w:rFonts w:ascii="Cambria Math" w:hAnsi="Cambria Math"/>
                      </w:rPr>
                      <m:t> </m:t>
                    </m:r>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e>
                </m:nary>
                <m:r>
                  <w:rPr>
                    <w:rFonts w:ascii="Cambria Math" w:hAnsi="Cambria Math"/>
                  </w:rPr>
                  <m:t xml:space="preserve"> ,</m:t>
                </m:r>
              </m:oMath>
            </m:oMathPara>
          </w:p>
        </w:tc>
        <w:tc>
          <w:tcPr>
            <w:tcW w:w="233" w:type="pct"/>
            <w:vAlign w:val="center"/>
          </w:tcPr>
          <w:p w:rsidR="00267A69" w:rsidRPr="00AD3686" w:rsidRDefault="00267A69" w:rsidP="00C42E36">
            <w:pPr>
              <w:pStyle w:val="BodyText"/>
              <w:numPr>
                <w:ilvl w:val="0"/>
                <w:numId w:val="29"/>
              </w:numPr>
              <w:spacing w:before="40" w:after="100" w:line="240" w:lineRule="auto"/>
              <w:jc w:val="right"/>
            </w:pPr>
          </w:p>
        </w:tc>
      </w:tr>
    </w:tbl>
    <w:p w:rsidR="000335AA" w:rsidRDefault="00375732" w:rsidP="00C47ECC">
      <w:pPr>
        <w:pStyle w:val="BodyText"/>
      </w:pPr>
      <w:r>
        <w:t>where</w:t>
      </w:r>
      <w:r w:rsidR="00B74F28">
        <w:t xml:space="preserve"> </w:t>
      </w:r>
      <m:oMath>
        <m:r>
          <w:rPr>
            <w:rFonts w:ascii="Cambria Math" w:hAnsi="Cambria Math"/>
          </w:rPr>
          <m:t>k</m:t>
        </m:r>
        <m:d>
          <m:dPr>
            <m:ctrlPr>
              <w:rPr>
                <w:rFonts w:ascii="Cambria Math" w:hAnsi="Cambria Math"/>
                <w:i/>
              </w:rPr>
            </m:ctrlPr>
          </m:dPr>
          <m:e>
            <m:r>
              <w:rPr>
                <w:rFonts w:ascii="Cambria Math" w:hAnsi="Cambria Math"/>
              </w:rPr>
              <m:t>p</m:t>
            </m:r>
          </m:e>
        </m:d>
      </m:oMath>
      <w:r>
        <w:t xml:space="preserve"> is </w:t>
      </w:r>
      <w:r w:rsidR="0075070C">
        <w:t>modified similarly</w:t>
      </w:r>
      <w:r>
        <w:t xml:space="preserve">. </w:t>
      </w:r>
      <w:r w:rsidR="00F11A70">
        <w:t>Here</w:t>
      </w:r>
      <w:r w:rsidR="00B74F28">
        <w:t xml:space="preserve"> </w:t>
      </w:r>
      <m:oMath>
        <m:sSup>
          <m:sSupPr>
            <m:ctrlPr>
              <w:rPr>
                <w:rFonts w:ascii="Cambria Math" w:hAnsi="Cambria Math"/>
                <w:i/>
              </w:rPr>
            </m:ctrlPr>
          </m:sSupPr>
          <m:e>
            <m:r>
              <w:rPr>
                <w:rFonts w:ascii="Cambria Math" w:hAnsi="Cambria Math"/>
              </w:rPr>
              <m:t>A</m:t>
            </m:r>
          </m:e>
          <m:sup>
            <m:r>
              <w:rPr>
                <w:rFonts w:ascii="Cambria Math" w:hAnsi="Cambria Math"/>
              </w:rPr>
              <m:t>NR</m:t>
            </m:r>
          </m:sup>
        </m:sSup>
      </m:oMath>
      <w:r w:rsidR="00F11A70">
        <w:t xml:space="preserve"> is the noise-</w:t>
      </w:r>
      <w:r w:rsidR="009A4F8C">
        <w:t>reduced</w:t>
      </w:r>
      <w:r w:rsidR="00476180">
        <w:t xml:space="preserve"> version of</w:t>
      </w:r>
      <w:r w:rsidR="00B74F28">
        <w:t xml:space="preserve"> </w:t>
      </w:r>
      <m:oMath>
        <m:r>
          <w:rPr>
            <w:rFonts w:ascii="Cambria Math" w:hAnsi="Cambria Math"/>
          </w:rPr>
          <m:t>A</m:t>
        </m:r>
      </m:oMath>
      <w:r w:rsidR="009A4F8C">
        <w:t xml:space="preserve">. </w:t>
      </w:r>
      <w:r w:rsidR="00521BE2">
        <w:t xml:space="preserve">We set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sidR="00521BE2">
        <w:t xml:space="preserve"> just as we did for the basic bilateral filter. </w:t>
      </w:r>
      <w:r w:rsidR="009A4F8C">
        <w:t>Under the assumption that</w:t>
      </w:r>
      <w:r w:rsidR="00186A6B">
        <w:t xml:space="preserve"> </w:t>
      </w:r>
      <m:oMath>
        <m:r>
          <w:rPr>
            <w:rFonts w:ascii="Cambria Math" w:hAnsi="Cambria Math"/>
          </w:rPr>
          <m:t>F</m:t>
        </m:r>
      </m:oMath>
      <w:r w:rsidR="0096123E">
        <w:t xml:space="preserve"> </w:t>
      </w:r>
      <w:r w:rsidR="009A4F8C">
        <w:t>has little noise</w:t>
      </w:r>
      <w:r w:rsidR="001E752C">
        <w:t>,</w:t>
      </w:r>
      <w:r w:rsidR="009A4F8C">
        <w:t xml:space="preserve"> </w:t>
      </w:r>
      <w:r>
        <w:t xml:space="preserve">we can set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96123E">
        <w:t xml:space="preserve"> </w:t>
      </w:r>
      <w:r>
        <w:t xml:space="preserve">to be </w:t>
      </w:r>
      <w:r w:rsidR="0095228E">
        <w:t xml:space="preserve">very </w:t>
      </w:r>
      <w:r>
        <w:t xml:space="preserve">small and still ensure that </w:t>
      </w:r>
      <w:r w:rsidR="00186A6B">
        <w:t xml:space="preserve">the </w:t>
      </w:r>
      <w:r w:rsidR="00134480">
        <w:t>edge-stopping</w:t>
      </w:r>
      <w:r w:rsidR="00CF43F3">
        <w:t xml:space="preserve"> function</w:t>
      </w:r>
      <w:r w:rsidR="00B74F28">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p</m:t>
                    </m:r>
                  </m:e>
                  <m:sup>
                    <m:r>
                      <w:rPr>
                        <w:rFonts w:ascii="Cambria Math" w:hAnsi="Cambria Math"/>
                      </w:rPr>
                      <m:t>'</m:t>
                    </m:r>
                  </m:sup>
                </m:sSup>
              </m:sub>
            </m:sSub>
          </m:e>
        </m:d>
      </m:oMath>
      <w:r w:rsidR="00D95AFE">
        <w:t xml:space="preserve"> </w:t>
      </w:r>
      <w:r>
        <w:t xml:space="preserve">will choose the proper weights for nearby pixels and therefore will not </w:t>
      </w:r>
      <w:r w:rsidR="00CF43F3">
        <w:t>over</w:t>
      </w:r>
      <w:r>
        <w:t xml:space="preserve">-blur or </w:t>
      </w:r>
      <w:r w:rsidR="00CF43F3">
        <w:t>under</w:t>
      </w:r>
      <w:r>
        <w:t>-blur the ambient image. In practice</w:t>
      </w:r>
      <w:r w:rsidR="001E752C">
        <w:t>,</w:t>
      </w:r>
      <w:r>
        <w:t xml:space="preserve"> we have found that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96123E">
        <w:t xml:space="preserve"> </w:t>
      </w:r>
      <w:r>
        <w:t xml:space="preserve">can be set </w:t>
      </w:r>
      <w:r w:rsidR="00722456">
        <w:t>to</w:t>
      </w:r>
      <w:r>
        <w:t xml:space="preserve"> 0.1% of the total range</w:t>
      </w:r>
      <w:r w:rsidR="00722456">
        <w:t xml:space="preserve"> of color values</w:t>
      </w:r>
      <w:r>
        <w:t xml:space="preserve">. </w:t>
      </w:r>
      <w:r w:rsidR="000335AA">
        <w:t>Unlike basic bilateral filtering</w:t>
      </w:r>
      <w:r w:rsidR="001E752C">
        <w:t>,</w:t>
      </w:r>
      <w:r w:rsidR="000335AA">
        <w:t xml:space="preserve"> </w:t>
      </w:r>
      <w:r w:rsidR="00045E53">
        <w:t>we fix</w:t>
      </w:r>
      <w:r w:rsidR="00B74F28">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96123E">
        <w:t xml:space="preserve"> </w:t>
      </w:r>
      <w:r w:rsidR="000335AA">
        <w:t xml:space="preserve">for all images. </w:t>
      </w:r>
    </w:p>
    <w:p w:rsidR="002C7558" w:rsidRDefault="00262518" w:rsidP="00C47ECC">
      <w:pPr>
        <w:pStyle w:val="BodyText"/>
      </w:pPr>
      <w:r>
        <w:t>The</w:t>
      </w:r>
      <w:r w:rsidR="002C7558">
        <w:t xml:space="preserve"> joint bilateral filter relies on the </w:t>
      </w:r>
      <w:smartTag w:uri="urn:schemas-microsoft-com:office:smarttags" w:element="State">
        <w:r w:rsidR="002C7558">
          <w:t>fla</w:t>
        </w:r>
      </w:smartTag>
      <w:r w:rsidR="002C7558">
        <w:t>sh image as an estimat</w:t>
      </w:r>
      <w:r>
        <w:t>or of the ambient image. Therefore</w:t>
      </w:r>
      <w:r w:rsidR="002C7558">
        <w:t xml:space="preserve"> it </w:t>
      </w:r>
      <w:r>
        <w:t>can</w:t>
      </w:r>
      <w:r w:rsidR="002C7558">
        <w:t xml:space="preserve"> fail in flash shadows and specularities because they only </w:t>
      </w:r>
      <w:r>
        <w:t>appear</w:t>
      </w:r>
      <w:r w:rsidR="002C7558">
        <w:t xml:space="preserve"> in the </w:t>
      </w:r>
      <w:smartTag w:uri="urn:schemas-microsoft-com:office:smarttags" w:element="State">
        <w:smartTag w:uri="urn:schemas-microsoft-com:office:smarttags" w:element="place">
          <w:r w:rsidR="002C7558">
            <w:t>fla</w:t>
          </w:r>
        </w:smartTag>
      </w:smartTag>
      <w:r w:rsidR="002C7558">
        <w:t xml:space="preserve">sh image. </w:t>
      </w:r>
      <w:r w:rsidR="00A17DA8">
        <w:t>At</w:t>
      </w:r>
      <w:r w:rsidR="003651DD">
        <w:t xml:space="preserve"> the edges of such </w:t>
      </w:r>
      <w:r w:rsidR="001606C1">
        <w:t>regions</w:t>
      </w:r>
      <w:r w:rsidR="00AA036C">
        <w:t>,</w:t>
      </w:r>
      <w:r w:rsidR="001606C1">
        <w:t xml:space="preserve"> the joint bilateral filter may under-blur the ambient image since it will down</w:t>
      </w:r>
      <w:r w:rsidR="00AA036C">
        <w:t>-</w:t>
      </w:r>
      <w:r w:rsidR="001606C1">
        <w:t xml:space="preserve">weight pixels </w:t>
      </w:r>
      <w:r w:rsidR="00971F7E">
        <w:t xml:space="preserve">where the filter straddles </w:t>
      </w:r>
      <w:r w:rsidR="003651DD">
        <w:t xml:space="preserve">these edges. </w:t>
      </w:r>
      <w:r w:rsidR="001606C1">
        <w:t xml:space="preserve">Similarly, </w:t>
      </w:r>
      <w:r w:rsidR="003651DD">
        <w:t>inside these</w:t>
      </w:r>
      <w:r w:rsidR="001606C1">
        <w:t xml:space="preserve"> regions, it may over-blur the ambi</w:t>
      </w:r>
      <w:r w:rsidR="00002B26">
        <w:t xml:space="preserve">ent image. </w:t>
      </w:r>
    </w:p>
    <w:p w:rsidR="00820F07" w:rsidRDefault="00820F07" w:rsidP="00C47ECC">
      <w:pPr>
        <w:pStyle w:val="BodyText"/>
      </w:pPr>
      <w:r>
        <w:t>We solve this problem by first detecting flash shadows and spec</w:t>
      </w:r>
      <w:r>
        <w:t>u</w:t>
      </w:r>
      <w:r>
        <w:t>lar regions as describe</w:t>
      </w:r>
      <w:r w:rsidR="00AA036C">
        <w:t>d</w:t>
      </w:r>
      <w:r>
        <w:t xml:space="preserve"> in </w:t>
      </w:r>
      <w:r w:rsidR="0096123E">
        <w:t>S</w:t>
      </w:r>
      <w:r>
        <w:t>ection</w:t>
      </w:r>
      <w:r w:rsidR="002777FF">
        <w:t xml:space="preserve"> 4.3</w:t>
      </w:r>
      <w:r>
        <w:t xml:space="preserve"> and then falling back to basic bilateral filtering within these regions. Given the mask </w:t>
      </w:r>
      <m:oMath>
        <m:r>
          <w:rPr>
            <w:rFonts w:ascii="Cambria Math" w:hAnsi="Cambria Math"/>
          </w:rPr>
          <m:t>M</m:t>
        </m:r>
      </m:oMath>
      <w:r>
        <w:t xml:space="preserve"> produced by our detection algorithm</w:t>
      </w:r>
      <w:r w:rsidR="00AA036C">
        <w:t>,</w:t>
      </w:r>
      <w:r>
        <w:t xml:space="preserve"> our </w:t>
      </w:r>
      <w:r w:rsidR="00E76F99">
        <w:t xml:space="preserve">improved </w:t>
      </w:r>
      <w:r w:rsidR="00941CE6">
        <w:t>denois</w:t>
      </w:r>
      <w:r w:rsidR="007577F4">
        <w:t>ing</w:t>
      </w:r>
      <w:r w:rsidR="009C4A60">
        <w:t xml:space="preserve"> algorithm becomes: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9C4A60" w:rsidRPr="00AD3686" w:rsidTr="00B64A3E">
        <w:trPr>
          <w:jc w:val="center"/>
        </w:trPr>
        <w:tc>
          <w:tcPr>
            <w:tcW w:w="130" w:type="pct"/>
            <w:vAlign w:val="center"/>
          </w:tcPr>
          <w:p w:rsidR="009C4A60" w:rsidRPr="00AD3686" w:rsidRDefault="009C4A60" w:rsidP="00D45303">
            <w:pPr>
              <w:pStyle w:val="BodyText"/>
              <w:spacing w:before="80" w:after="120" w:line="240" w:lineRule="auto"/>
            </w:pPr>
          </w:p>
        </w:tc>
        <w:tc>
          <w:tcPr>
            <w:tcW w:w="4637" w:type="pct"/>
            <w:vAlign w:val="center"/>
          </w:tcPr>
          <w:p w:rsidR="009C4A60" w:rsidRPr="00AD3686" w:rsidRDefault="00581192" w:rsidP="00D45303">
            <w:pPr>
              <w:pStyle w:val="BodyText"/>
              <w:spacing w:before="80" w:after="120" w:line="240" w:lineRule="auto"/>
            </w:pPr>
            <m:oMathPara>
              <m:oMath>
                <m:sSup>
                  <m:sSupPr>
                    <m:ctrlPr>
                      <w:rPr>
                        <w:rFonts w:ascii="Cambria Math" w:hAnsi="Cambria Math"/>
                        <w:i/>
                      </w:rPr>
                    </m:ctrlPr>
                  </m:sSupPr>
                  <m:e>
                    <m:r>
                      <w:rPr>
                        <w:rFonts w:ascii="Cambria Math" w:hAnsi="Cambria Math"/>
                      </w:rPr>
                      <m:t>A</m:t>
                    </m:r>
                    <m:ctrlPr>
                      <w:rPr>
                        <w:rFonts w:ascii="Cambria Math" w:hAnsi="Cambria Math"/>
                        <w:bCs w:val="0"/>
                        <w:i/>
                      </w:rPr>
                    </m:ctrlPr>
                  </m:e>
                  <m:sup>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hAnsi="Cambria Math"/>
                          </w:rPr>
                          <m:t>'</m:t>
                        </m:r>
                      </m:sup>
                    </m:sSup>
                    <m:ctrlPr>
                      <w:rPr>
                        <w:rFonts w:ascii="Cambria Math" w:hAnsi="Cambria Math"/>
                        <w:bCs w:val="0"/>
                        <w:i/>
                      </w:rPr>
                    </m:ctrlPr>
                  </m:sup>
                </m:sSup>
                <m:r>
                  <w:rPr>
                    <w:rFonts w:ascii="Cambria Math" w:hAnsi="Cambria Math"/>
                  </w:rPr>
                  <m:t>=</m:t>
                </m:r>
                <m:d>
                  <m:dPr>
                    <m:ctrlPr>
                      <w:rPr>
                        <w:rFonts w:ascii="Cambria Math" w:hAnsi="Cambria Math"/>
                        <w:i/>
                      </w:rPr>
                    </m:ctrlPr>
                  </m:dPr>
                  <m:e>
                    <m:r>
                      <w:rPr>
                        <w:rFonts w:ascii="Cambria Math" w:hAnsi="Cambria Math"/>
                      </w:rPr>
                      <m:t>1-M</m:t>
                    </m:r>
                  </m:e>
                </m:d>
                <m:sSup>
                  <m:sSupPr>
                    <m:ctrlPr>
                      <w:rPr>
                        <w:rFonts w:ascii="Cambria Math" w:hAnsi="Cambria Math"/>
                        <w:i/>
                      </w:rPr>
                    </m:ctrlPr>
                  </m:sSupPr>
                  <m:e>
                    <m:r>
                      <w:rPr>
                        <w:rFonts w:ascii="Cambria Math" w:hAnsi="Cambria Math"/>
                      </w:rPr>
                      <m:t>A</m:t>
                    </m:r>
                  </m:e>
                  <m:sup>
                    <m:r>
                      <w:rPr>
                        <w:rFonts w:ascii="Cambria Math" w:hAnsi="Cambria Math"/>
                      </w:rPr>
                      <m:t>NR</m:t>
                    </m:r>
                  </m:sup>
                </m:sSup>
                <m:r>
                  <w:rPr>
                    <w:rFonts w:ascii="Cambria Math" w:hAnsi="Cambria Math"/>
                  </w:rPr>
                  <m:t>+M </m:t>
                </m:r>
                <m:sSup>
                  <m:sSupPr>
                    <m:ctrlPr>
                      <w:rPr>
                        <w:rFonts w:ascii="Cambria Math" w:hAnsi="Cambria Math"/>
                        <w:i/>
                      </w:rPr>
                    </m:ctrlPr>
                  </m:sSupPr>
                  <m:e>
                    <m:r>
                      <w:rPr>
                        <w:rFonts w:ascii="Cambria Math" w:hAnsi="Cambria Math"/>
                      </w:rPr>
                      <m:t>A</m:t>
                    </m:r>
                  </m:e>
                  <m:sup>
                    <m:r>
                      <w:rPr>
                        <w:rFonts w:ascii="Cambria Math" w:hAnsi="Cambria Math"/>
                      </w:rPr>
                      <m:t>Base</m:t>
                    </m:r>
                  </m:sup>
                </m:sSup>
                <m:r>
                  <w:rPr>
                    <w:rFonts w:ascii="Cambria Math" w:hAnsi="Cambria Math"/>
                  </w:rPr>
                  <m:t>.</m:t>
                </m:r>
              </m:oMath>
            </m:oMathPara>
          </w:p>
        </w:tc>
        <w:tc>
          <w:tcPr>
            <w:tcW w:w="233" w:type="pct"/>
            <w:vAlign w:val="center"/>
          </w:tcPr>
          <w:p w:rsidR="009C4A60" w:rsidRPr="00AD3686" w:rsidRDefault="009C4A60" w:rsidP="00D45303">
            <w:pPr>
              <w:pStyle w:val="BodyText"/>
              <w:numPr>
                <w:ilvl w:val="0"/>
                <w:numId w:val="29"/>
              </w:numPr>
              <w:spacing w:before="80" w:after="120" w:line="240" w:lineRule="auto"/>
              <w:jc w:val="right"/>
            </w:pPr>
          </w:p>
        </w:tc>
      </w:tr>
    </w:tbl>
    <w:p w:rsidR="007C68EE" w:rsidRDefault="00062793" w:rsidP="00521BE2">
      <w:pPr>
        <w:pStyle w:val="BodyText"/>
        <w:numPr>
          <w:ins w:id="8" w:author="Kentaro Toyama" w:date="2004-01-19T08:53:00Z"/>
        </w:numPr>
      </w:pPr>
      <w:r w:rsidRPr="00062793">
        <w:rPr>
          <w:b/>
        </w:rPr>
        <w:t>Results</w:t>
      </w:r>
      <w:r w:rsidR="00134480">
        <w:rPr>
          <w:b/>
        </w:rPr>
        <w:t xml:space="preserve"> &amp; </w:t>
      </w:r>
      <w:r w:rsidRPr="00062793">
        <w:rPr>
          <w:b/>
        </w:rPr>
        <w:t>Discussion</w:t>
      </w:r>
      <w:r w:rsidRPr="00ED78C6">
        <w:rPr>
          <w:b/>
        </w:rPr>
        <w:t>.</w:t>
      </w:r>
      <w:r>
        <w:t xml:space="preserve"> </w:t>
      </w:r>
      <w:r w:rsidR="00B73312">
        <w:t xml:space="preserve">The results of denoising with the joint bilateral filter </w:t>
      </w:r>
      <w:r w:rsidR="007C68EE">
        <w:t>are shown in</w:t>
      </w:r>
      <w:r w:rsidR="00D707AD">
        <w:t xml:space="preserve"> Figure </w:t>
      </w:r>
      <w:r w:rsidR="007C68EE">
        <w:t>4</w:t>
      </w:r>
      <w:r w:rsidR="0070285C">
        <w:t>(c)</w:t>
      </w:r>
      <w:r>
        <w:t xml:space="preserve">. </w:t>
      </w:r>
      <w:r w:rsidR="007C68EE">
        <w:t xml:space="preserve">The </w:t>
      </w:r>
      <w:r w:rsidR="00521BE2">
        <w:t xml:space="preserve">difference image with </w:t>
      </w:r>
      <w:r w:rsidR="007C68EE">
        <w:t>the basic bilat</w:t>
      </w:r>
      <w:r w:rsidR="00262518">
        <w:t>eral filter, Figure 4(d),</w:t>
      </w:r>
      <w:r w:rsidR="0070285C">
        <w:t xml:space="preserve"> </w:t>
      </w:r>
      <w:r w:rsidR="00262518">
        <w:t>reveals</w:t>
      </w:r>
      <w:r w:rsidR="007C68EE">
        <w:t xml:space="preserve"> that </w:t>
      </w:r>
      <w:r w:rsidR="00521BE2">
        <w:t>the</w:t>
      </w:r>
      <w:r w:rsidR="007C68EE">
        <w:t xml:space="preserve"> joint bilateral filter is better able to preserve detail while </w:t>
      </w:r>
      <w:r w:rsidR="001B0145">
        <w:t>reducing</w:t>
      </w:r>
      <w:r w:rsidR="007C68EE">
        <w:t xml:space="preserve"> noise. </w:t>
      </w:r>
    </w:p>
    <w:p w:rsidR="001852AE" w:rsidRDefault="007C68EE" w:rsidP="00521BE2">
      <w:pPr>
        <w:pStyle w:val="BodyText"/>
      </w:pPr>
      <w:r>
        <w:t xml:space="preserve">One </w:t>
      </w:r>
      <w:r w:rsidR="00521BE2">
        <w:t>limitation</w:t>
      </w:r>
      <w:r>
        <w:t xml:space="preserve"> of both bilateral and joint bilateral filtering is that </w:t>
      </w:r>
      <w:r w:rsidR="008F7D49">
        <w:t xml:space="preserve">they are nonlinear and therefore </w:t>
      </w:r>
      <w:r>
        <w:t xml:space="preserve">a </w:t>
      </w:r>
      <w:r w:rsidR="008F7D49">
        <w:t>straightforward</w:t>
      </w:r>
      <w:r>
        <w:t xml:space="preserve"> implementation requires performing the con</w:t>
      </w:r>
      <w:r w:rsidR="00521BE2">
        <w:t>volu</w:t>
      </w:r>
      <w:r w:rsidR="008F7D49">
        <w:t xml:space="preserve">tion in the spatial domain. This </w:t>
      </w:r>
      <w:r w:rsidR="00521BE2">
        <w:t>can be very slow for large</w:t>
      </w:r>
      <w:r w:rsidR="00CF4CB8">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rsidR="00521BE2">
        <w:t xml:space="preserve">. </w:t>
      </w:r>
    </w:p>
    <w:p w:rsidR="007C68EE" w:rsidRDefault="00521BE2" w:rsidP="00521BE2">
      <w:pPr>
        <w:pStyle w:val="BodyText"/>
      </w:pPr>
      <w:r>
        <w:t xml:space="preserve">Recently </w:t>
      </w:r>
      <w:r w:rsidR="002E6B3E">
        <w:t>Durand and Dorsey</w:t>
      </w:r>
      <w:r w:rsidR="001852AE">
        <w:t xml:space="preserve"> </w:t>
      </w:r>
      <w:r w:rsidR="007C68EE">
        <w:t xml:space="preserve">[2002] </w:t>
      </w:r>
      <w:r w:rsidR="005D64C3">
        <w:t>used Fourier techniques to greatly accelerate the bilateral filter</w:t>
      </w:r>
      <w:r w:rsidR="007C68EE">
        <w:t xml:space="preserve">. </w:t>
      </w:r>
      <w:r>
        <w:t xml:space="preserve">We believe </w:t>
      </w:r>
      <w:r w:rsidR="008F7D49">
        <w:t>their</w:t>
      </w:r>
      <w:r>
        <w:t xml:space="preserve"> technique </w:t>
      </w:r>
      <w:r w:rsidR="008F7D49">
        <w:t>is</w:t>
      </w:r>
      <w:r>
        <w:t xml:space="preserve"> also applicable to the joint bilateral filter and </w:t>
      </w:r>
      <w:r w:rsidR="00080CBA">
        <w:t>should significantly speed</w:t>
      </w:r>
      <w:r w:rsidR="007D5EC4">
        <w:t xml:space="preserve"> up our denoising algorithm</w:t>
      </w:r>
      <w:r>
        <w:t xml:space="preserve">. </w:t>
      </w:r>
    </w:p>
    <w:tbl>
      <w:tblPr>
        <w:tblStyle w:val="TableGrid"/>
        <w:tblpPr w:vertAnchor="page" w:tblpY="4868"/>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397"/>
        <w:gridCol w:w="2398"/>
      </w:tblGrid>
      <w:tr w:rsidR="00647231" w:rsidTr="00C42E36">
        <w:tc>
          <w:tcPr>
            <w:tcW w:w="2397" w:type="dxa"/>
          </w:tcPr>
          <w:p w:rsidR="00647231" w:rsidRDefault="00E535FF" w:rsidP="00C42E36">
            <w:pPr>
              <w:spacing w:after="20"/>
              <w:jc w:val="left"/>
            </w:pPr>
            <w:r>
              <w:rPr>
                <w:noProof/>
              </w:rPr>
              <mc:AlternateContent>
                <mc:Choice Requires="wps">
                  <w:drawing>
                    <wp:anchor distT="0" distB="0" distL="114300" distR="114300" simplePos="0" relativeHeight="251685888" behindDoc="0" locked="0" layoutInCell="1" allowOverlap="1" wp14:anchorId="6E0E2BD8" wp14:editId="30B4ED90">
                      <wp:simplePos x="0" y="0"/>
                      <wp:positionH relativeFrom="column">
                        <wp:posOffset>481208</wp:posOffset>
                      </wp:positionH>
                      <wp:positionV relativeFrom="paragraph">
                        <wp:posOffset>-792</wp:posOffset>
                      </wp:positionV>
                      <wp:extent cx="511236" cy="1503124"/>
                      <wp:effectExtent l="0" t="0" r="22225" b="20955"/>
                      <wp:wrapNone/>
                      <wp:docPr id="76" name="Straight Connector 76"/>
                      <wp:cNvGraphicFramePr/>
                      <a:graphic xmlns:a="http://schemas.openxmlformats.org/drawingml/2006/main">
                        <a:graphicData uri="http://schemas.microsoft.com/office/word/2010/wordprocessingShape">
                          <wps:wsp>
                            <wps:cNvCnPr/>
                            <wps:spPr>
                              <a:xfrm flipH="1">
                                <a:off x="0" y="0"/>
                                <a:ext cx="511236" cy="1503124"/>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6"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05pt" to="78.1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" strokecolor="white [3212]" strokeweight="1pt"/>
                  </w:pict>
                </mc:Fallback>
              </mc:AlternateContent>
            </w:r>
            <w:r>
              <w:rPr>
                <w:noProof/>
              </w:rPr>
              <mc:AlternateContent>
                <mc:Choice Requires="wps">
                  <w:drawing>
                    <wp:anchor distT="0" distB="0" distL="114300" distR="114300" simplePos="0" relativeHeight="251684864" behindDoc="0" locked="0" layoutInCell="1" allowOverlap="1" wp14:anchorId="280A7CF7" wp14:editId="3568C66E">
                      <wp:simplePos x="0" y="0"/>
                      <wp:positionH relativeFrom="column">
                        <wp:posOffset>493734</wp:posOffset>
                      </wp:positionH>
                      <wp:positionV relativeFrom="paragraph">
                        <wp:posOffset>9647</wp:posOffset>
                      </wp:positionV>
                      <wp:extent cx="1011155" cy="1472739"/>
                      <wp:effectExtent l="0" t="0" r="0" b="0"/>
                      <wp:wrapNone/>
                      <wp:docPr id="75" name="Trapezoid 75"/>
                      <wp:cNvGraphicFramePr/>
                      <a:graphic xmlns:a="http://schemas.openxmlformats.org/drawingml/2006/main">
                        <a:graphicData uri="http://schemas.microsoft.com/office/word/2010/wordprocessingShape">
                          <wps:wsp>
                            <wps:cNvSpPr/>
                            <wps:spPr>
                              <a:xfrm>
                                <a:off x="0" y="0"/>
                                <a:ext cx="1011155" cy="1472739"/>
                              </a:xfrm>
                              <a:custGeom>
                                <a:avLst/>
                                <a:gdLst>
                                  <a:gd name="connsiteX0" fmla="*/ 0 w 1073785"/>
                                  <a:gd name="connsiteY0" fmla="*/ 1485265 h 1485265"/>
                                  <a:gd name="connsiteX1" fmla="*/ 0 w 1073785"/>
                                  <a:gd name="connsiteY1" fmla="*/ 0 h 1485265"/>
                                  <a:gd name="connsiteX2" fmla="*/ 1073785 w 1073785"/>
                                  <a:gd name="connsiteY2" fmla="*/ 0 h 1485265"/>
                                  <a:gd name="connsiteX3" fmla="*/ 1073785 w 1073785"/>
                                  <a:gd name="connsiteY3" fmla="*/ 1485265 h 1485265"/>
                                  <a:gd name="connsiteX4" fmla="*/ 0 w 1073785"/>
                                  <a:gd name="connsiteY4" fmla="*/ 1485265 h 1485265"/>
                                  <a:gd name="connsiteX0" fmla="*/ 0 w 1073785"/>
                                  <a:gd name="connsiteY0" fmla="*/ 1485265 h 1485265"/>
                                  <a:gd name="connsiteX1" fmla="*/ 528690 w 1073785"/>
                                  <a:gd name="connsiteY1" fmla="*/ 0 h 1485265"/>
                                  <a:gd name="connsiteX2" fmla="*/ 1073785 w 1073785"/>
                                  <a:gd name="connsiteY2" fmla="*/ 0 h 1485265"/>
                                  <a:gd name="connsiteX3" fmla="*/ 1073785 w 1073785"/>
                                  <a:gd name="connsiteY3" fmla="*/ 1485265 h 1485265"/>
                                  <a:gd name="connsiteX4" fmla="*/ 0 w 1073785"/>
                                  <a:gd name="connsiteY4" fmla="*/ 1485265 h 1485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3785" h="1485265">
                                    <a:moveTo>
                                      <a:pt x="0" y="1485265"/>
                                    </a:moveTo>
                                    <a:lnTo>
                                      <a:pt x="528690" y="0"/>
                                    </a:lnTo>
                                    <a:lnTo>
                                      <a:pt x="1073785" y="0"/>
                                    </a:lnTo>
                                    <a:lnTo>
                                      <a:pt x="1073785" y="1485265"/>
                                    </a:lnTo>
                                    <a:lnTo>
                                      <a:pt x="0" y="1485265"/>
                                    </a:lnTo>
                                    <a:close/>
                                  </a:path>
                                </a:pathLst>
                              </a:cu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apezoid 75" o:spid="_x0000_s1026" style="position:absolute;margin-left:38.9pt;margin-top:.75pt;width:79.6pt;height:115.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3785,148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" path="m,1485265l528690,r545095,l1073785,1485265,,1485265xe" stroked="f" strokeweight="2pt">
                      <v:fill r:id="rId19" o:title="" recolor="t" rotate="t" type="frame"/>
                      <v:path arrowok="t" o:connecttype="custom" o:connectlocs="0,1472739;497853,0;1011155,0;1011155,1472739;0,1472739" o:connectangles="0,0,0,0,0"/>
                    </v:shape>
                  </w:pict>
                </mc:Fallback>
              </mc:AlternateContent>
            </w:r>
            <w:r w:rsidR="00DB1302">
              <w:rPr>
                <w:noProof/>
              </w:rPr>
              <w:drawing>
                <wp:inline distT="0" distB="0" distL="0" distR="0" wp14:anchorId="0F91345E" wp14:editId="5092BBC9">
                  <wp:extent cx="1489641" cy="1490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4_Image_0002.png"/>
                          <pic:cNvPicPr/>
                        </pic:nvPicPr>
                        <pic:blipFill rotWithShape="1">
                          <a:blip r:embed="rId20">
                            <a:extLst>
                              <a:ext uri="{28A0092B-C50C-407E-A947-70E740481C1C}">
                                <a14:useLocalDpi xmlns:a14="http://schemas.microsoft.com/office/drawing/2010/main" val="0"/>
                              </a:ext>
                            </a:extLst>
                          </a:blip>
                          <a:srcRect l="-254" t="-283" r="-254" b="-283"/>
                          <a:stretch/>
                        </pic:blipFill>
                        <pic:spPr bwMode="auto">
                          <a:xfrm>
                            <a:off x="0" y="0"/>
                            <a:ext cx="1495507" cy="1496341"/>
                          </a:xfrm>
                          <a:prstGeom prst="rect">
                            <a:avLst/>
                          </a:prstGeom>
                          <a:ln>
                            <a:noFill/>
                          </a:ln>
                          <a:extLst>
                            <a:ext uri="{53640926-AAD7-44D8-BBD7-CCE9431645EC}">
                              <a14:shadowObscured xmlns:a14="http://schemas.microsoft.com/office/drawing/2010/main"/>
                            </a:ext>
                          </a:extLst>
                        </pic:spPr>
                      </pic:pic>
                    </a:graphicData>
                  </a:graphic>
                </wp:inline>
              </w:drawing>
            </w:r>
            <w:r w:rsidR="00DB1302" w:rsidRPr="00DB1302">
              <w:rPr>
                <w:sz w:val="10"/>
              </w:rPr>
              <w:t xml:space="preserve"> </w:t>
            </w:r>
          </w:p>
        </w:tc>
        <w:tc>
          <w:tcPr>
            <w:tcW w:w="2398" w:type="dxa"/>
          </w:tcPr>
          <w:p w:rsidR="00647231" w:rsidRDefault="00DB1302" w:rsidP="00C42E36">
            <w:pPr>
              <w:spacing w:after="20"/>
              <w:jc w:val="right"/>
            </w:pPr>
            <w:r>
              <w:rPr>
                <w:noProof/>
              </w:rPr>
              <w:drawing>
                <wp:inline distT="0" distB="0" distL="0" distR="0" wp14:anchorId="283AEC5B" wp14:editId="778A2CD5">
                  <wp:extent cx="1487644" cy="14876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4_Image_0006.png"/>
                          <pic:cNvPicPr/>
                        </pic:nvPicPr>
                        <pic:blipFill>
                          <a:blip r:embed="rId21">
                            <a:extLst>
                              <a:ext uri="{28A0092B-C50C-407E-A947-70E740481C1C}">
                                <a14:useLocalDpi xmlns:a14="http://schemas.microsoft.com/office/drawing/2010/main" val="0"/>
                              </a:ext>
                            </a:extLst>
                          </a:blip>
                          <a:stretch>
                            <a:fillRect/>
                          </a:stretch>
                        </pic:blipFill>
                        <pic:spPr>
                          <a:xfrm>
                            <a:off x="0" y="0"/>
                            <a:ext cx="1487644" cy="1487644"/>
                          </a:xfrm>
                          <a:prstGeom prst="rect">
                            <a:avLst/>
                          </a:prstGeom>
                        </pic:spPr>
                      </pic:pic>
                    </a:graphicData>
                  </a:graphic>
                </wp:inline>
              </w:drawing>
            </w:r>
          </w:p>
        </w:tc>
      </w:tr>
      <w:tr w:rsidR="00647231" w:rsidTr="00C42E36">
        <w:tc>
          <w:tcPr>
            <w:tcW w:w="2397" w:type="dxa"/>
          </w:tcPr>
          <w:p w:rsidR="00647231" w:rsidRPr="00647231" w:rsidRDefault="00C42E36" w:rsidP="00C42E36">
            <w:pPr>
              <w:pStyle w:val="Captions"/>
              <w:keepLines/>
              <w:jc w:val="left"/>
              <w:rPr>
                <w:sz w:val="14"/>
                <w:szCs w:val="14"/>
              </w:rPr>
            </w:pPr>
            <w:r>
              <w:rPr>
                <w:sz w:val="14"/>
                <w:szCs w:val="14"/>
              </w:rPr>
              <w:t xml:space="preserve"> </w:t>
            </w:r>
            <w:r w:rsidR="009A3BF8">
              <w:rPr>
                <w:sz w:val="14"/>
                <w:szCs w:val="14"/>
              </w:rPr>
              <w:t xml:space="preserve"> </w:t>
            </w:r>
            <w:r w:rsidR="00647231" w:rsidRPr="00647231">
              <w:rPr>
                <w:sz w:val="14"/>
                <w:szCs w:val="14"/>
              </w:rPr>
              <w:t xml:space="preserve">(a) </w:t>
            </w:r>
            <w:r w:rsidR="00647231">
              <w:rPr>
                <w:sz w:val="14"/>
                <w:szCs w:val="14"/>
              </w:rPr>
              <w:t xml:space="preserve"> </w:t>
            </w:r>
            <w:r w:rsidR="00647231" w:rsidRPr="00647231">
              <w:rPr>
                <w:sz w:val="14"/>
                <w:szCs w:val="14"/>
              </w:rPr>
              <w:t xml:space="preserve">No-Flash               </w:t>
            </w:r>
            <w:r w:rsidR="00647231">
              <w:rPr>
                <w:sz w:val="14"/>
                <w:szCs w:val="14"/>
              </w:rPr>
              <w:t xml:space="preserve">      </w:t>
            </w:r>
            <w:r w:rsidR="00647231" w:rsidRPr="00647231">
              <w:rPr>
                <w:sz w:val="14"/>
                <w:szCs w:val="14"/>
              </w:rPr>
              <w:t xml:space="preserve">  Flash</w:t>
            </w:r>
          </w:p>
        </w:tc>
        <w:tc>
          <w:tcPr>
            <w:tcW w:w="2398" w:type="dxa"/>
          </w:tcPr>
          <w:p w:rsidR="00647231" w:rsidRPr="00647231" w:rsidRDefault="00C42E36" w:rsidP="00D7174B">
            <w:pPr>
              <w:pStyle w:val="Captions"/>
              <w:keepLines/>
              <w:rPr>
                <w:sz w:val="14"/>
                <w:szCs w:val="14"/>
              </w:rPr>
            </w:pPr>
            <w:r>
              <w:rPr>
                <w:sz w:val="14"/>
                <w:szCs w:val="14"/>
              </w:rPr>
              <w:t xml:space="preserve">  </w:t>
            </w:r>
            <w:r w:rsidR="00647231" w:rsidRPr="00647231">
              <w:rPr>
                <w:sz w:val="14"/>
                <w:szCs w:val="14"/>
              </w:rPr>
              <w:t xml:space="preserve">(b) </w:t>
            </w:r>
            <w:r w:rsidR="00647231">
              <w:rPr>
                <w:sz w:val="14"/>
                <w:szCs w:val="14"/>
              </w:rPr>
              <w:t xml:space="preserve"> </w:t>
            </w:r>
            <w:r w:rsidR="00647231" w:rsidRPr="00647231">
              <w:rPr>
                <w:sz w:val="14"/>
                <w:szCs w:val="14"/>
              </w:rPr>
              <w:t>Denoised via Bilateral Filter</w:t>
            </w:r>
          </w:p>
        </w:tc>
      </w:tr>
      <w:tr w:rsidR="00647231" w:rsidTr="00C42E36">
        <w:tc>
          <w:tcPr>
            <w:tcW w:w="2397" w:type="dxa"/>
          </w:tcPr>
          <w:p w:rsidR="00647231" w:rsidRDefault="00DB1302" w:rsidP="00C42E36">
            <w:pPr>
              <w:spacing w:after="20"/>
              <w:jc w:val="left"/>
            </w:pPr>
            <w:r>
              <w:rPr>
                <w:noProof/>
              </w:rPr>
              <w:drawing>
                <wp:inline distT="0" distB="0" distL="0" distR="0" wp14:anchorId="0AE6D60D" wp14:editId="54AE6F23">
                  <wp:extent cx="1487644" cy="1487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4_Image_0007.png"/>
                          <pic:cNvPicPr/>
                        </pic:nvPicPr>
                        <pic:blipFill>
                          <a:blip r:embed="rId22">
                            <a:extLst>
                              <a:ext uri="{28A0092B-C50C-407E-A947-70E740481C1C}">
                                <a14:useLocalDpi xmlns:a14="http://schemas.microsoft.com/office/drawing/2010/main" val="0"/>
                              </a:ext>
                            </a:extLst>
                          </a:blip>
                          <a:stretch>
                            <a:fillRect/>
                          </a:stretch>
                        </pic:blipFill>
                        <pic:spPr>
                          <a:xfrm>
                            <a:off x="0" y="0"/>
                            <a:ext cx="1487644" cy="1487644"/>
                          </a:xfrm>
                          <a:prstGeom prst="rect">
                            <a:avLst/>
                          </a:prstGeom>
                        </pic:spPr>
                      </pic:pic>
                    </a:graphicData>
                  </a:graphic>
                </wp:inline>
              </w:drawing>
            </w:r>
          </w:p>
        </w:tc>
        <w:tc>
          <w:tcPr>
            <w:tcW w:w="2398" w:type="dxa"/>
          </w:tcPr>
          <w:p w:rsidR="00647231" w:rsidRDefault="00134DB1" w:rsidP="00C42E36">
            <w:pPr>
              <w:spacing w:after="20"/>
              <w:jc w:val="right"/>
            </w:pPr>
            <w:r>
              <w:rPr>
                <w:noProof/>
              </w:rPr>
              <w:drawing>
                <wp:inline distT="0" distB="0" distL="0" distR="0" wp14:anchorId="42EA7751" wp14:editId="37F043F4">
                  <wp:extent cx="1487644" cy="14876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4_Image_0001.png"/>
                          <pic:cNvPicPr/>
                        </pic:nvPicPr>
                        <pic:blipFill>
                          <a:blip r:embed="rId23">
                            <a:extLst>
                              <a:ext uri="{28A0092B-C50C-407E-A947-70E740481C1C}">
                                <a14:useLocalDpi xmlns:a14="http://schemas.microsoft.com/office/drawing/2010/main" val="0"/>
                              </a:ext>
                            </a:extLst>
                          </a:blip>
                          <a:stretch>
                            <a:fillRect/>
                          </a:stretch>
                        </pic:blipFill>
                        <pic:spPr>
                          <a:xfrm>
                            <a:off x="0" y="0"/>
                            <a:ext cx="1487644" cy="1487644"/>
                          </a:xfrm>
                          <a:prstGeom prst="rect">
                            <a:avLst/>
                          </a:prstGeom>
                        </pic:spPr>
                      </pic:pic>
                    </a:graphicData>
                  </a:graphic>
                </wp:inline>
              </w:drawing>
            </w:r>
          </w:p>
        </w:tc>
      </w:tr>
      <w:tr w:rsidR="00647231" w:rsidTr="00C42E36">
        <w:tc>
          <w:tcPr>
            <w:tcW w:w="2397" w:type="dxa"/>
          </w:tcPr>
          <w:p w:rsidR="00647231" w:rsidRPr="00647231" w:rsidRDefault="00C42E36" w:rsidP="00C42E36">
            <w:pPr>
              <w:pStyle w:val="Captions"/>
              <w:keepLines/>
              <w:jc w:val="left"/>
              <w:rPr>
                <w:sz w:val="14"/>
                <w:szCs w:val="14"/>
              </w:rPr>
            </w:pPr>
            <w:r>
              <w:rPr>
                <w:sz w:val="14"/>
                <w:szCs w:val="14"/>
              </w:rPr>
              <w:t xml:space="preserve">  </w:t>
            </w:r>
            <w:r w:rsidR="00647231" w:rsidRPr="00647231">
              <w:rPr>
                <w:sz w:val="14"/>
                <w:szCs w:val="14"/>
              </w:rPr>
              <w:t xml:space="preserve">(c) </w:t>
            </w:r>
            <w:r w:rsidR="00647231">
              <w:rPr>
                <w:sz w:val="14"/>
                <w:szCs w:val="14"/>
              </w:rPr>
              <w:t xml:space="preserve"> </w:t>
            </w:r>
            <w:r w:rsidR="00647231" w:rsidRPr="00647231">
              <w:rPr>
                <w:sz w:val="14"/>
                <w:szCs w:val="14"/>
              </w:rPr>
              <w:t>Denoised via Joint Bilateral Filter</w:t>
            </w:r>
          </w:p>
        </w:tc>
        <w:tc>
          <w:tcPr>
            <w:tcW w:w="2398" w:type="dxa"/>
          </w:tcPr>
          <w:p w:rsidR="00647231" w:rsidRPr="00647231" w:rsidRDefault="00C42E36" w:rsidP="00D7174B">
            <w:pPr>
              <w:pStyle w:val="Captions"/>
              <w:keepLines/>
              <w:rPr>
                <w:sz w:val="14"/>
                <w:szCs w:val="14"/>
              </w:rPr>
            </w:pPr>
            <w:r>
              <w:rPr>
                <w:sz w:val="14"/>
                <w:szCs w:val="14"/>
              </w:rPr>
              <w:t xml:space="preserve">  </w:t>
            </w:r>
            <w:r w:rsidR="00647231" w:rsidRPr="00647231">
              <w:rPr>
                <w:sz w:val="14"/>
                <w:szCs w:val="14"/>
              </w:rPr>
              <w:t>(d)               Difference</w:t>
            </w:r>
          </w:p>
        </w:tc>
      </w:tr>
      <w:tr w:rsidR="00647231" w:rsidTr="00C42E36">
        <w:tc>
          <w:tcPr>
            <w:tcW w:w="2397" w:type="dxa"/>
          </w:tcPr>
          <w:p w:rsidR="00647231" w:rsidRDefault="00134DB1" w:rsidP="00C42E36">
            <w:pPr>
              <w:spacing w:after="20"/>
              <w:jc w:val="left"/>
            </w:pPr>
            <w:r>
              <w:rPr>
                <w:noProof/>
              </w:rPr>
              <w:drawing>
                <wp:inline distT="0" distB="0" distL="0" distR="0" wp14:anchorId="176BC634" wp14:editId="1C9F7536">
                  <wp:extent cx="1487644" cy="14876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4_Image_0004.png"/>
                          <pic:cNvPicPr/>
                        </pic:nvPicPr>
                        <pic:blipFill>
                          <a:blip r:embed="rId24">
                            <a:extLst>
                              <a:ext uri="{28A0092B-C50C-407E-A947-70E740481C1C}">
                                <a14:useLocalDpi xmlns:a14="http://schemas.microsoft.com/office/drawing/2010/main" val="0"/>
                              </a:ext>
                            </a:extLst>
                          </a:blip>
                          <a:stretch>
                            <a:fillRect/>
                          </a:stretch>
                        </pic:blipFill>
                        <pic:spPr>
                          <a:xfrm>
                            <a:off x="0" y="0"/>
                            <a:ext cx="1487644" cy="1487644"/>
                          </a:xfrm>
                          <a:prstGeom prst="rect">
                            <a:avLst/>
                          </a:prstGeom>
                        </pic:spPr>
                      </pic:pic>
                    </a:graphicData>
                  </a:graphic>
                </wp:inline>
              </w:drawing>
            </w:r>
          </w:p>
        </w:tc>
        <w:tc>
          <w:tcPr>
            <w:tcW w:w="2398" w:type="dxa"/>
          </w:tcPr>
          <w:p w:rsidR="00647231" w:rsidRDefault="00DB1302" w:rsidP="00C42E36">
            <w:pPr>
              <w:spacing w:after="20"/>
              <w:jc w:val="right"/>
            </w:pPr>
            <w:r>
              <w:rPr>
                <w:noProof/>
              </w:rPr>
              <w:drawing>
                <wp:inline distT="0" distB="0" distL="0" distR="0" wp14:anchorId="2C605490" wp14:editId="0698D7C8">
                  <wp:extent cx="1487644" cy="1487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4_Image_0005.png"/>
                          <pic:cNvPicPr/>
                        </pic:nvPicPr>
                        <pic:blipFill>
                          <a:blip r:embed="rId25">
                            <a:extLst>
                              <a:ext uri="{28A0092B-C50C-407E-A947-70E740481C1C}">
                                <a14:useLocalDpi xmlns:a14="http://schemas.microsoft.com/office/drawing/2010/main" val="0"/>
                              </a:ext>
                            </a:extLst>
                          </a:blip>
                          <a:stretch>
                            <a:fillRect/>
                          </a:stretch>
                        </pic:blipFill>
                        <pic:spPr>
                          <a:xfrm>
                            <a:off x="0" y="0"/>
                            <a:ext cx="1487644" cy="1487644"/>
                          </a:xfrm>
                          <a:prstGeom prst="rect">
                            <a:avLst/>
                          </a:prstGeom>
                        </pic:spPr>
                      </pic:pic>
                    </a:graphicData>
                  </a:graphic>
                </wp:inline>
              </w:drawing>
            </w:r>
          </w:p>
        </w:tc>
      </w:tr>
      <w:tr w:rsidR="00647231" w:rsidTr="00C42E36">
        <w:tc>
          <w:tcPr>
            <w:tcW w:w="2397" w:type="dxa"/>
          </w:tcPr>
          <w:p w:rsidR="00647231" w:rsidRPr="00647231" w:rsidRDefault="00C42E36" w:rsidP="00C42E36">
            <w:pPr>
              <w:pStyle w:val="Captions"/>
              <w:keepLines/>
              <w:jc w:val="left"/>
              <w:rPr>
                <w:sz w:val="14"/>
                <w:szCs w:val="14"/>
              </w:rPr>
            </w:pPr>
            <w:r>
              <w:rPr>
                <w:sz w:val="14"/>
                <w:szCs w:val="14"/>
              </w:rPr>
              <w:t xml:space="preserve">  </w:t>
            </w:r>
            <w:r w:rsidR="00647231" w:rsidRPr="00647231">
              <w:rPr>
                <w:sz w:val="14"/>
                <w:szCs w:val="14"/>
              </w:rPr>
              <w:t xml:space="preserve">(e)           </w:t>
            </w:r>
            <w:r w:rsidR="00647231">
              <w:rPr>
                <w:sz w:val="14"/>
                <w:szCs w:val="14"/>
              </w:rPr>
              <w:t xml:space="preserve">     </w:t>
            </w:r>
            <w:r w:rsidR="00647231" w:rsidRPr="00647231">
              <w:rPr>
                <w:sz w:val="14"/>
                <w:szCs w:val="14"/>
              </w:rPr>
              <w:t xml:space="preserve"> Detail Layer</w:t>
            </w:r>
          </w:p>
        </w:tc>
        <w:tc>
          <w:tcPr>
            <w:tcW w:w="2398" w:type="dxa"/>
          </w:tcPr>
          <w:p w:rsidR="00647231" w:rsidRPr="00647231" w:rsidRDefault="00C42E36" w:rsidP="00D7174B">
            <w:pPr>
              <w:pStyle w:val="Captions"/>
              <w:keepLines/>
              <w:rPr>
                <w:sz w:val="14"/>
                <w:szCs w:val="14"/>
              </w:rPr>
            </w:pPr>
            <w:r>
              <w:rPr>
                <w:sz w:val="14"/>
                <w:szCs w:val="14"/>
              </w:rPr>
              <w:t xml:space="preserve">  </w:t>
            </w:r>
            <w:r w:rsidR="00647231" w:rsidRPr="00647231">
              <w:rPr>
                <w:sz w:val="14"/>
                <w:szCs w:val="14"/>
              </w:rPr>
              <w:t xml:space="preserve">(f)               </w:t>
            </w:r>
            <w:r w:rsidR="00647231">
              <w:rPr>
                <w:sz w:val="14"/>
                <w:szCs w:val="14"/>
              </w:rPr>
              <w:t xml:space="preserve"> </w:t>
            </w:r>
            <w:r w:rsidR="00647231" w:rsidRPr="00647231">
              <w:rPr>
                <w:sz w:val="14"/>
                <w:szCs w:val="14"/>
              </w:rPr>
              <w:t xml:space="preserve"> Detail Transfer</w:t>
            </w:r>
          </w:p>
        </w:tc>
      </w:tr>
      <w:tr w:rsidR="00B93366" w:rsidTr="00C42E36">
        <w:tc>
          <w:tcPr>
            <w:tcW w:w="4795" w:type="dxa"/>
            <w:gridSpan w:val="2"/>
          </w:tcPr>
          <w:p w:rsidR="00B93366" w:rsidRDefault="00D7209C" w:rsidP="00D7174B">
            <w:pPr>
              <w:pStyle w:val="Captions"/>
              <w:keepLines/>
            </w:pPr>
            <w:r>
              <w:t xml:space="preserve">Figure </w:t>
            </w:r>
            <w:r w:rsidR="00581192">
              <w:fldChar w:fldCharType="begin"/>
            </w:r>
            <w:r w:rsidR="00581192">
              <w:instrText xml:space="preserve"> SEQ Figure \* ARABIC </w:instrText>
            </w:r>
            <w:r w:rsidR="00581192">
              <w:fldChar w:fldCharType="separate"/>
            </w:r>
            <w:r w:rsidR="0033639A">
              <w:rPr>
                <w:noProof/>
              </w:rPr>
              <w:t>4</w:t>
            </w:r>
            <w:r w:rsidR="00581192">
              <w:rPr>
                <w:noProof/>
              </w:rPr>
              <w:fldChar w:fldCharType="end"/>
            </w:r>
            <w:r>
              <w:t xml:space="preserve">: (a) A close-up of a flash/no-flash image pair of a Belgian tapestry. The no-flash image is especially noisy in the darker regions and does not show the threads as well as the flash image. (b) Basic bilateral filtering preserves strong edges, but blurs away most of the threads. (c) Joint bilateral filtering smoothes the noise while also retaining more thread detail than the basic bilateral filter. (d) The difference image between the basic and joint bilateral filtered images. (e) We further enhance the ambient image by transferring detail from the </w:t>
            </w:r>
            <w:smartTag w:uri="urn:schemas-microsoft-com:office:smarttags" w:element="State">
              <w:smartTag w:uri="urn:schemas-microsoft-com:office:smarttags" w:element="place">
                <w:r>
                  <w:t>fla</w:t>
                </w:r>
              </w:smartTag>
            </w:smartTag>
            <w:r>
              <w:t>sh image. We first compute a detail layer from the flash image, and then (f) combine the detail layer with the image denoised via the joint bilateral filter to produce the detail-transferred image.</w:t>
            </w:r>
          </w:p>
        </w:tc>
      </w:tr>
    </w:tbl>
    <w:p w:rsidR="00D66026" w:rsidRDefault="009F29EC" w:rsidP="00D66026">
      <w:pPr>
        <w:pStyle w:val="Heading2"/>
      </w:pPr>
      <w:r>
        <w:t>Flash-To-Ambient Detail T</w:t>
      </w:r>
      <w:r w:rsidR="00621B8D">
        <w:t>ransfer</w:t>
      </w:r>
    </w:p>
    <w:p w:rsidR="00706129" w:rsidRDefault="00DB05E7" w:rsidP="005005FD">
      <w:pPr>
        <w:pStyle w:val="BodyText"/>
      </w:pPr>
      <w:r>
        <w:t xml:space="preserve">While </w:t>
      </w:r>
      <w:r w:rsidR="00017D51">
        <w:t xml:space="preserve">the </w:t>
      </w:r>
      <w:r>
        <w:t xml:space="preserve">joint bilateral filter can reduce noise, </w:t>
      </w:r>
      <w:r w:rsidR="008B527E">
        <w:t>i</w:t>
      </w:r>
      <w:r>
        <w:t xml:space="preserve">t cannot add detail </w:t>
      </w:r>
      <w:r w:rsidR="008B527E">
        <w:t xml:space="preserve">that may be present in the flash image. </w:t>
      </w:r>
      <w:r w:rsidR="00F11A70">
        <w:t xml:space="preserve">Yet, </w:t>
      </w:r>
      <w:r w:rsidR="00057D2E">
        <w:t>a</w:t>
      </w:r>
      <w:r>
        <w:t xml:space="preserve">s </w:t>
      </w:r>
      <w:r w:rsidR="00436594">
        <w:t xml:space="preserve">described </w:t>
      </w:r>
      <w:r>
        <w:t xml:space="preserve">in </w:t>
      </w:r>
      <w:r w:rsidR="0096123E">
        <w:t>S</w:t>
      </w:r>
      <w:r>
        <w:t>ection</w:t>
      </w:r>
      <w:r w:rsidR="00057D2E">
        <w:t xml:space="preserve"> 2</w:t>
      </w:r>
      <w:r w:rsidR="00F11A70">
        <w:t>, the</w:t>
      </w:r>
      <w:r>
        <w:t xml:space="preserve"> higher SNR</w:t>
      </w:r>
      <w:r w:rsidR="00F11A70">
        <w:t xml:space="preserve"> of </w:t>
      </w:r>
      <w:r>
        <w:t xml:space="preserve">the </w:t>
      </w:r>
      <w:smartTag w:uri="urn:schemas-microsoft-com:office:smarttags" w:element="State">
        <w:smartTag w:uri="urn:schemas-microsoft-com:office:smarttags" w:element="place">
          <w:r>
            <w:t>fla</w:t>
          </w:r>
        </w:smartTag>
      </w:smartTag>
      <w:r>
        <w:t xml:space="preserve">sh image </w:t>
      </w:r>
      <w:r w:rsidR="00F11A70">
        <w:t xml:space="preserve">allows it to </w:t>
      </w:r>
      <w:r>
        <w:t xml:space="preserve">retain nuances that are overwhelmed by noise in the ambient image. Moreover, </w:t>
      </w:r>
      <w:r w:rsidR="00BC5524">
        <w:t xml:space="preserve">the </w:t>
      </w:r>
      <w:smartTag w:uri="urn:schemas-microsoft-com:office:smarttags" w:element="State">
        <w:smartTag w:uri="urn:schemas-microsoft-com:office:smarttags" w:element="place">
          <w:r w:rsidR="00BC5524">
            <w:t>fla</w:t>
          </w:r>
        </w:smartTag>
      </w:smartTag>
      <w:r w:rsidR="00BC5524">
        <w:t xml:space="preserve">sh </w:t>
      </w:r>
      <w:r w:rsidR="00FC4CEF">
        <w:t xml:space="preserve">typically </w:t>
      </w:r>
      <w:r>
        <w:t>provides</w:t>
      </w:r>
      <w:r w:rsidR="00FC4CEF">
        <w:t xml:space="preserve"> strong </w:t>
      </w:r>
      <w:r>
        <w:t>directional lighting</w:t>
      </w:r>
      <w:r w:rsidR="00FC4CEF">
        <w:t xml:space="preserve"> that can</w:t>
      </w:r>
      <w:r w:rsidR="00186A6B">
        <w:t xml:space="preserve"> reveal</w:t>
      </w:r>
      <w:r w:rsidR="00BC5524">
        <w:t xml:space="preserve"> addi</w:t>
      </w:r>
      <w:r>
        <w:t xml:space="preserve">tional surface detail </w:t>
      </w:r>
      <w:r w:rsidR="004A7E73">
        <w:t>that is not visible in more uniform ambient lighting. The flash may also</w:t>
      </w:r>
      <w:r>
        <w:t xml:space="preserve"> illuminate detail in regions that are in shadow in the ambient image. </w:t>
      </w:r>
    </w:p>
    <w:p w:rsidR="00BC5524" w:rsidRPr="00D17DB5" w:rsidRDefault="00057D2E" w:rsidP="005005FD">
      <w:pPr>
        <w:pStyle w:val="BodyText"/>
      </w:pPr>
      <w:r>
        <w:t>To transfer this detail w</w:t>
      </w:r>
      <w:r w:rsidR="006A4F07">
        <w:t xml:space="preserve">e begin by </w:t>
      </w:r>
      <w:r w:rsidR="004B53F9">
        <w:t>computing</w:t>
      </w:r>
      <w:r w:rsidR="00EF516A">
        <w:t xml:space="preserve"> a detail layer from the </w:t>
      </w:r>
      <w:smartTag w:uri="urn:schemas-microsoft-com:office:smarttags" w:element="State">
        <w:smartTag w:uri="urn:schemas-microsoft-com:office:smarttags" w:element="place">
          <w:r w:rsidR="00EF516A">
            <w:t>fla</w:t>
          </w:r>
        </w:smartTag>
      </w:smartTag>
      <w:r w:rsidR="00EF516A">
        <w:t xml:space="preserve">sh image </w:t>
      </w:r>
      <w:r w:rsidR="00C23434">
        <w:t>as the following ratio</w:t>
      </w:r>
      <w:r w:rsidR="00EF516A">
        <w:t xml:space="preserve">: </w:t>
      </w:r>
      <w:r w:rsidR="00756D64">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7767D1" w:rsidRPr="00AD3686" w:rsidTr="00B64A3E">
        <w:trPr>
          <w:jc w:val="center"/>
        </w:trPr>
        <w:tc>
          <w:tcPr>
            <w:tcW w:w="130" w:type="pct"/>
            <w:vAlign w:val="center"/>
          </w:tcPr>
          <w:p w:rsidR="007767D1" w:rsidRPr="00AD3686" w:rsidRDefault="007767D1" w:rsidP="00D45303">
            <w:pPr>
              <w:pStyle w:val="BodyText"/>
              <w:spacing w:before="80" w:after="120" w:line="240" w:lineRule="auto"/>
            </w:pPr>
          </w:p>
        </w:tc>
        <w:tc>
          <w:tcPr>
            <w:tcW w:w="4637" w:type="pct"/>
            <w:vAlign w:val="center"/>
          </w:tcPr>
          <w:p w:rsidR="007767D1" w:rsidRPr="00AD3686" w:rsidRDefault="00581192" w:rsidP="00D45303">
            <w:pPr>
              <w:pStyle w:val="BodyText"/>
              <w:spacing w:before="80" w:after="120" w:line="240" w:lineRule="auto"/>
            </w:pPr>
            <m:oMathPara>
              <m:oMath>
                <m:sSup>
                  <m:sSupPr>
                    <m:ctrlPr>
                      <w:rPr>
                        <w:rFonts w:ascii="Cambria Math" w:hAnsi="Cambria Math"/>
                        <w:i/>
                      </w:rPr>
                    </m:ctrlPr>
                  </m:sSupPr>
                  <m:e>
                    <m:r>
                      <w:rPr>
                        <w:rFonts w:ascii="Cambria Math" w:hAnsi="Cambria Math"/>
                      </w:rPr>
                      <m:t>F</m:t>
                    </m:r>
                  </m:e>
                  <m:sup>
                    <m:r>
                      <w:rPr>
                        <w:rFonts w:ascii="Cambria Math" w:hAnsi="Cambria Math"/>
                      </w:rPr>
                      <m:t>Detail</m:t>
                    </m:r>
                  </m:sup>
                </m:sSup>
                <m:r>
                  <w:rPr>
                    <w:rFonts w:ascii="Cambria Math" w:hAnsi="Cambria Math"/>
                  </w:rPr>
                  <m:t>=</m:t>
                </m:r>
                <m:f>
                  <m:fPr>
                    <m:ctrlPr>
                      <w:rPr>
                        <w:rFonts w:ascii="Cambria Math" w:hAnsi="Cambria Math"/>
                        <w:i/>
                      </w:rPr>
                    </m:ctrlPr>
                  </m:fPr>
                  <m:num>
                    <m:r>
                      <w:rPr>
                        <w:rFonts w:ascii="Cambria Math" w:hAnsi="Cambria Math"/>
                      </w:rPr>
                      <m:t>F+ε</m:t>
                    </m:r>
                  </m:num>
                  <m:den>
                    <m:sSup>
                      <m:sSupPr>
                        <m:ctrlPr>
                          <w:rPr>
                            <w:rFonts w:ascii="Cambria Math" w:hAnsi="Cambria Math"/>
                            <w:i/>
                          </w:rPr>
                        </m:ctrlPr>
                      </m:sSupPr>
                      <m:e>
                        <m:r>
                          <w:rPr>
                            <w:rFonts w:ascii="Cambria Math" w:hAnsi="Cambria Math"/>
                          </w:rPr>
                          <m:t>F</m:t>
                        </m:r>
                      </m:e>
                      <m:sup>
                        <m:r>
                          <w:rPr>
                            <w:rFonts w:ascii="Cambria Math" w:hAnsi="Cambria Math"/>
                          </w:rPr>
                          <m:t>Base</m:t>
                        </m:r>
                      </m:sup>
                    </m:sSup>
                    <m:r>
                      <w:rPr>
                        <w:rFonts w:ascii="Cambria Math" w:hAnsi="Cambria Math"/>
                      </w:rPr>
                      <m:t>+ε</m:t>
                    </m:r>
                  </m:den>
                </m:f>
                <m:r>
                  <w:rPr>
                    <w:rFonts w:ascii="Cambria Math" w:hAnsi="Cambria Math"/>
                  </w:rPr>
                  <m:t xml:space="preserve"> ,</m:t>
                </m:r>
              </m:oMath>
            </m:oMathPara>
          </w:p>
        </w:tc>
        <w:tc>
          <w:tcPr>
            <w:tcW w:w="233" w:type="pct"/>
            <w:vAlign w:val="center"/>
          </w:tcPr>
          <w:p w:rsidR="007767D1" w:rsidRPr="00AD3686" w:rsidRDefault="007767D1" w:rsidP="00D45303">
            <w:pPr>
              <w:pStyle w:val="BodyText"/>
              <w:numPr>
                <w:ilvl w:val="0"/>
                <w:numId w:val="29"/>
              </w:numPr>
              <w:spacing w:before="80" w:after="120" w:line="240" w:lineRule="auto"/>
              <w:jc w:val="right"/>
            </w:pPr>
          </w:p>
        </w:tc>
      </w:tr>
    </w:tbl>
    <w:p w:rsidR="00443CE7" w:rsidRDefault="00443CE7" w:rsidP="00443CE7">
      <w:pPr>
        <w:pStyle w:val="BodyText"/>
      </w:pPr>
      <w:r>
        <w:t>where</w:t>
      </w:r>
      <w:r w:rsidR="007767D1">
        <w:t xml:space="preserve"> </w:t>
      </w:r>
      <m:oMath>
        <m:sSup>
          <m:sSupPr>
            <m:ctrlPr>
              <w:rPr>
                <w:rFonts w:ascii="Cambria Math" w:hAnsi="Cambria Math"/>
                <w:i/>
              </w:rPr>
            </m:ctrlPr>
          </m:sSupPr>
          <m:e>
            <m:r>
              <w:rPr>
                <w:rFonts w:ascii="Cambria Math" w:hAnsi="Cambria Math"/>
              </w:rPr>
              <m:t>F</m:t>
            </m:r>
          </m:e>
          <m:sup>
            <m:r>
              <w:rPr>
                <w:rFonts w:ascii="Cambria Math" w:hAnsi="Cambria Math"/>
              </w:rPr>
              <m:t>Base</m:t>
            </m:r>
          </m:sup>
        </m:sSup>
      </m:oMath>
      <w:r>
        <w:t xml:space="preserve"> is computed using the basic bilateral filter on</w:t>
      </w:r>
      <w:r w:rsidR="00436594">
        <w:t xml:space="preserve"> </w:t>
      </w:r>
      <m:oMath>
        <m:r>
          <w:rPr>
            <w:rFonts w:ascii="Cambria Math" w:hAnsi="Cambria Math"/>
          </w:rPr>
          <m:t>F</m:t>
        </m:r>
      </m:oMath>
      <w:r>
        <w:t>. The ratio is computed on each RGB channel separately and is ind</w:t>
      </w:r>
      <w:r>
        <w:t>e</w:t>
      </w:r>
      <w:r>
        <w:t xml:space="preserve">pendent of the signal magnitude and surface reflectance. The ratio captures the local detail variation in </w:t>
      </w:r>
      <m:oMath>
        <m:r>
          <w:rPr>
            <w:rFonts w:ascii="Cambria Math" w:hAnsi="Cambria Math"/>
          </w:rPr>
          <m:t>F</m:t>
        </m:r>
      </m:oMath>
      <w:r>
        <w:t xml:space="preserve"> and is commonly called a quotient image </w:t>
      </w:r>
      <w:r w:rsidRPr="006071CA">
        <w:t>[Shashua and Riklin-Raviv 2001]</w:t>
      </w:r>
      <w:r>
        <w:t xml:space="preserve"> or ratio image </w:t>
      </w:r>
      <w:r w:rsidRPr="006071CA">
        <w:t>[Liu et al. 2001]</w:t>
      </w:r>
      <w:r>
        <w:t xml:space="preserve"> in computer vision. </w:t>
      </w:r>
      <w:r w:rsidR="00581192">
        <w:fldChar w:fldCharType="begin"/>
      </w:r>
      <w:r w:rsidR="00581192">
        <w:instrText xml:space="preserve"> REF _Ref62064155 </w:instrText>
      </w:r>
      <w:r w:rsidR="00581192">
        <w:fldChar w:fldCharType="separate"/>
      </w:r>
      <w:r w:rsidR="0033639A">
        <w:t xml:space="preserve">Figure </w:t>
      </w:r>
      <w:r w:rsidR="0033639A">
        <w:rPr>
          <w:noProof/>
        </w:rPr>
        <w:t>5</w:t>
      </w:r>
      <w:r w:rsidR="00581192">
        <w:rPr>
          <w:noProof/>
        </w:rPr>
        <w:fldChar w:fldCharType="end"/>
      </w:r>
      <w:r>
        <w:t xml:space="preserve"> </w:t>
      </w:r>
      <w:r w:rsidR="002217AC">
        <w:t xml:space="preserve">shows that </w:t>
      </w:r>
      <w:r>
        <w:t>the advantage of using the bilateral filter to compute</w:t>
      </w:r>
      <w:r w:rsidR="007767D1">
        <w:t xml:space="preserve"> </w:t>
      </w:r>
      <m:oMath>
        <m:sSup>
          <m:sSupPr>
            <m:ctrlPr>
              <w:rPr>
                <w:rFonts w:ascii="Cambria Math" w:hAnsi="Cambria Math"/>
                <w:i/>
              </w:rPr>
            </m:ctrlPr>
          </m:sSupPr>
          <m:e>
            <m:r>
              <w:rPr>
                <w:rFonts w:ascii="Cambria Math" w:hAnsi="Cambria Math"/>
              </w:rPr>
              <m:t>F</m:t>
            </m:r>
          </m:e>
          <m:sup>
            <m:r>
              <w:rPr>
                <w:rFonts w:ascii="Cambria Math" w:hAnsi="Cambria Math"/>
              </w:rPr>
              <m:t>Base</m:t>
            </m:r>
          </m:sup>
        </m:sSup>
      </m:oMath>
      <w:r>
        <w:t xml:space="preserve"> rather than a classic low-pass Gaussian filter is that we reduce haloing.</w:t>
      </w:r>
    </w:p>
    <w:p w:rsidR="00443CE7" w:rsidRDefault="00443CE7" w:rsidP="00443CE7">
      <w:pPr>
        <w:pStyle w:val="BodyText"/>
      </w:pPr>
      <w:r>
        <w:t xml:space="preserve">At low signal values, the </w:t>
      </w:r>
      <w:smartTag w:uri="urn:schemas-microsoft-com:office:smarttags" w:element="State">
        <w:smartTag w:uri="urn:schemas-microsoft-com:office:smarttags" w:element="place">
          <w:r>
            <w:t>fla</w:t>
          </w:r>
        </w:smartTag>
      </w:smartTag>
      <w:r>
        <w:t xml:space="preserve">sh image contains noise </w:t>
      </w:r>
      <w:r w:rsidR="001E31FA">
        <w:t>that</w:t>
      </w:r>
      <w:r>
        <w:t xml:space="preserve"> can generate spurious detail. We add</w:t>
      </w:r>
      <w:r w:rsidR="007767D1">
        <w:t xml:space="preserve"> </w:t>
      </w:r>
      <m:oMath>
        <m:r>
          <w:rPr>
            <w:rFonts w:ascii="Cambria Math" w:hAnsi="Cambria Math"/>
          </w:rPr>
          <m:t>ε</m:t>
        </m:r>
      </m:oMath>
      <w:r>
        <w:t xml:space="preserve"> to both the numerator and denominator of the ratio to reject these low signal values and thereby reduce such artifacts (and also avoid division by zero).</w:t>
      </w:r>
      <w:r w:rsidR="00436594">
        <w:t xml:space="preserve"> In practice we use</w:t>
      </w:r>
      <w:r w:rsidR="007767D1">
        <w:t xml:space="preserve"> </w:t>
      </w:r>
      <m:oMath>
        <m:r>
          <w:rPr>
            <w:rFonts w:ascii="Cambria Math" w:hAnsi="Cambria Math"/>
          </w:rPr>
          <m:t>ε</m:t>
        </m:r>
        <m:r>
          <m:rPr>
            <m:nor/>
          </m:rPr>
          <w:rPr>
            <w:rFonts w:ascii="Cambria Math" w:hAnsi="Cambria Math"/>
          </w:rPr>
          <m:t>=</m:t>
        </m:r>
        <m:r>
          <w:rPr>
            <w:rFonts w:ascii="Cambria Math" w:hAnsi="Cambria Math"/>
          </w:rPr>
          <m:t>0.02</m:t>
        </m:r>
      </m:oMath>
      <w:r w:rsidR="007767D1">
        <w:t xml:space="preserve"> </w:t>
      </w:r>
      <w:r w:rsidR="00436594">
        <w:t>across all our results.</w:t>
      </w:r>
      <w:r>
        <w:t xml:space="preserve"> To transfer the detail, we simply multiply the noise-reduced ambient image</w:t>
      </w:r>
      <w:r w:rsidR="007767D1">
        <w:t xml:space="preserve"> </w:t>
      </w:r>
      <m:oMath>
        <m:sSup>
          <m:sSupPr>
            <m:ctrlPr>
              <w:rPr>
                <w:rFonts w:ascii="Cambria Math" w:hAnsi="Cambria Math"/>
                <w:i/>
              </w:rPr>
            </m:ctrlPr>
          </m:sSupPr>
          <m:e>
            <m:r>
              <w:rPr>
                <w:rFonts w:ascii="Cambria Math" w:hAnsi="Cambria Math"/>
              </w:rPr>
              <m:t>A</m:t>
            </m:r>
          </m:e>
          <m:sup>
            <m:r>
              <w:rPr>
                <w:rFonts w:ascii="Cambria Math" w:hAnsi="Cambria Math"/>
              </w:rPr>
              <m:t>NR</m:t>
            </m:r>
          </m:sup>
        </m:sSup>
      </m:oMath>
      <w:r>
        <w:t xml:space="preserve">  by the ratio</w:t>
      </w:r>
      <w:r w:rsidR="007767D1">
        <w:t xml:space="preserve"> </w:t>
      </w:r>
      <m:oMath>
        <m:sSup>
          <m:sSupPr>
            <m:ctrlPr>
              <w:rPr>
                <w:rFonts w:ascii="Cambria Math" w:hAnsi="Cambria Math"/>
                <w:i/>
              </w:rPr>
            </m:ctrlPr>
          </m:sSupPr>
          <m:e>
            <m:r>
              <w:rPr>
                <w:rFonts w:ascii="Cambria Math" w:hAnsi="Cambria Math"/>
              </w:rPr>
              <m:t>F</m:t>
            </m:r>
          </m:e>
          <m:sup>
            <m:r>
              <w:rPr>
                <w:rFonts w:ascii="Cambria Math" w:hAnsi="Cambria Math"/>
              </w:rPr>
              <m:t>Detail</m:t>
            </m:r>
          </m:sup>
        </m:sSup>
      </m:oMath>
      <w:r w:rsidR="00E554BF">
        <w:t xml:space="preserve">. </w:t>
      </w:r>
      <w:r w:rsidR="00FE7DCE">
        <w:t>Figure 4</w:t>
      </w:r>
      <w:r>
        <w:t xml:space="preserve">(e-f) shows examples of a detail layer and detail transfer. </w:t>
      </w:r>
    </w:p>
    <w:tbl>
      <w:tblPr>
        <w:tblStyle w:val="TableGrid"/>
        <w:tblpPr w:bottomFromText="14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4795"/>
      </w:tblGrid>
      <w:tr w:rsidR="00D15035">
        <w:tc>
          <w:tcPr>
            <w:tcW w:w="5011" w:type="dxa"/>
          </w:tcPr>
          <w:p w:rsidR="00D15035" w:rsidRDefault="00880E32" w:rsidP="00D15035">
            <w:r>
              <w:rPr>
                <w:noProof/>
              </w:rPr>
              <w:drawing>
                <wp:inline distT="0" distB="0" distL="0" distR="0">
                  <wp:extent cx="2909570" cy="866140"/>
                  <wp:effectExtent l="0" t="0" r="0" b="0"/>
                  <wp:docPr id="49" name="Picture 49" descr="ha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al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9570" cy="866140"/>
                          </a:xfrm>
                          <a:prstGeom prst="rect">
                            <a:avLst/>
                          </a:prstGeom>
                          <a:noFill/>
                          <a:ln>
                            <a:noFill/>
                          </a:ln>
                        </pic:spPr>
                      </pic:pic>
                    </a:graphicData>
                  </a:graphic>
                </wp:inline>
              </w:drawing>
            </w:r>
          </w:p>
        </w:tc>
      </w:tr>
      <w:tr w:rsidR="00D15035">
        <w:tc>
          <w:tcPr>
            <w:tcW w:w="5011" w:type="dxa"/>
          </w:tcPr>
          <w:p w:rsidR="00D15035" w:rsidRDefault="00D15035" w:rsidP="00A51A0D">
            <w:pPr>
              <w:pStyle w:val="Captions"/>
              <w:spacing w:after="120"/>
            </w:pPr>
            <w:bookmarkStart w:id="9" w:name="_Ref62064155"/>
            <w:r>
              <w:t xml:space="preserve">Figure </w:t>
            </w:r>
            <w:r w:rsidR="00581192">
              <w:fldChar w:fldCharType="begin"/>
            </w:r>
            <w:r w:rsidR="00581192">
              <w:instrText xml:space="preserve"> SEQ Figure \* ARABIC </w:instrText>
            </w:r>
            <w:r w:rsidR="00581192">
              <w:fldChar w:fldCharType="separate"/>
            </w:r>
            <w:r w:rsidR="0033639A">
              <w:rPr>
                <w:noProof/>
              </w:rPr>
              <w:t>5</w:t>
            </w:r>
            <w:r w:rsidR="00581192">
              <w:rPr>
                <w:noProof/>
              </w:rPr>
              <w:fldChar w:fldCharType="end"/>
            </w:r>
            <w:bookmarkEnd w:id="9"/>
            <w:r>
              <w:t xml:space="preserve">: (left) A Gaussian low-pass filter blurs across all edges and will therefore create strong peaks and valleys in the detail image that cause halos. (right) The bilateral filter does not smooth across strong edges and thereby reduces halos, while still capturing detail. </w:t>
            </w:r>
          </w:p>
        </w:tc>
      </w:tr>
    </w:tbl>
    <w:p w:rsidR="00443CE7" w:rsidRDefault="00443CE7" w:rsidP="00443CE7">
      <w:pPr>
        <w:pStyle w:val="BodyText"/>
      </w:pPr>
      <w:r>
        <w:t>Just as in joint bilateral filtering, our transfer algorithm produces a poor detail estimate in shadows and specular regions caused by the flash</w:t>
      </w:r>
      <w:r w:rsidR="00E554BF">
        <w:t xml:space="preserve">. </w:t>
      </w:r>
      <w:r>
        <w:t xml:space="preserve">Therefore, we again rely on the detection algorithm  described in Section </w:t>
      </w:r>
      <w:r w:rsidR="00547483">
        <w:t>4.3</w:t>
      </w:r>
      <w:r>
        <w:t xml:space="preserve"> to estimate a mask </w:t>
      </w:r>
      <m:oMath>
        <m:r>
          <w:rPr>
            <w:rFonts w:ascii="Cambria Math" w:hAnsi="Cambria Math"/>
          </w:rPr>
          <m:t>M</m:t>
        </m:r>
      </m:oMath>
      <w:r>
        <w:t xml:space="preserve"> </w:t>
      </w:r>
      <w:r w:rsidR="001E31FA">
        <w:t>identifying</w:t>
      </w:r>
      <w:r>
        <w:t xml:space="preserve"> these regions and compute the final image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B2143C" w:rsidRPr="00AD3686" w:rsidTr="00B64A3E">
        <w:trPr>
          <w:jc w:val="center"/>
        </w:trPr>
        <w:tc>
          <w:tcPr>
            <w:tcW w:w="130" w:type="pct"/>
            <w:vAlign w:val="center"/>
          </w:tcPr>
          <w:p w:rsidR="00B2143C" w:rsidRPr="00AD3686" w:rsidRDefault="00B2143C" w:rsidP="00D45303">
            <w:pPr>
              <w:pStyle w:val="BodyText"/>
              <w:spacing w:before="80" w:after="120" w:line="240" w:lineRule="auto"/>
            </w:pPr>
          </w:p>
        </w:tc>
        <w:tc>
          <w:tcPr>
            <w:tcW w:w="4637" w:type="pct"/>
            <w:vAlign w:val="center"/>
          </w:tcPr>
          <w:p w:rsidR="00B2143C" w:rsidRPr="00AD3686" w:rsidRDefault="00581192" w:rsidP="00D45303">
            <w:pPr>
              <w:pStyle w:val="BodyText"/>
              <w:spacing w:before="80" w:after="120" w:line="240" w:lineRule="auto"/>
            </w:pPr>
            <m:oMathPara>
              <m:oMath>
                <m:sSup>
                  <m:sSupPr>
                    <m:ctrlPr>
                      <w:rPr>
                        <w:rFonts w:ascii="Cambria Math" w:hAnsi="Cambria Math"/>
                        <w:i/>
                      </w:rPr>
                    </m:ctrlPr>
                  </m:sSupPr>
                  <m:e>
                    <m:r>
                      <w:rPr>
                        <w:rFonts w:ascii="Cambria Math" w:hAnsi="Cambria Math"/>
                      </w:rPr>
                      <m:t>A</m:t>
                    </m:r>
                  </m:e>
                  <m:sup>
                    <m:r>
                      <w:rPr>
                        <w:rFonts w:ascii="Cambria Math" w:hAnsi="Cambria Math"/>
                      </w:rPr>
                      <m:t>Final</m:t>
                    </m:r>
                  </m:sup>
                </m:sSup>
                <m:r>
                  <w:rPr>
                    <w:rFonts w:ascii="Cambria Math" w:hAnsi="Cambria Math"/>
                  </w:rPr>
                  <m:t>=</m:t>
                </m:r>
                <m:d>
                  <m:dPr>
                    <m:ctrlPr>
                      <w:rPr>
                        <w:rFonts w:ascii="Cambria Math" w:hAnsi="Cambria Math"/>
                        <w:i/>
                      </w:rPr>
                    </m:ctrlPr>
                  </m:dPr>
                  <m:e>
                    <m:r>
                      <w:rPr>
                        <w:rFonts w:ascii="Cambria Math" w:hAnsi="Cambria Math"/>
                      </w:rPr>
                      <m:t>1-M</m:t>
                    </m:r>
                  </m:e>
                </m:d>
                <m:r>
                  <w:rPr>
                    <w:rFonts w:ascii="Cambria Math" w:hAnsi="Cambria Math"/>
                  </w:rPr>
                  <m:t> </m:t>
                </m:r>
                <m:sSup>
                  <m:sSupPr>
                    <m:ctrlPr>
                      <w:rPr>
                        <w:rFonts w:ascii="Cambria Math" w:hAnsi="Cambria Math"/>
                        <w:i/>
                      </w:rPr>
                    </m:ctrlPr>
                  </m:sSupPr>
                  <m:e>
                    <m:r>
                      <w:rPr>
                        <w:rFonts w:ascii="Cambria Math" w:hAnsi="Cambria Math"/>
                      </w:rPr>
                      <m:t>A</m:t>
                    </m:r>
                  </m:e>
                  <m:sup>
                    <m:r>
                      <w:rPr>
                        <w:rFonts w:ascii="Cambria Math" w:hAnsi="Cambria Math"/>
                      </w:rPr>
                      <m:t>NR</m:t>
                    </m:r>
                  </m:sup>
                </m:sSup>
                <m:r>
                  <w:rPr>
                    <w:rFonts w:ascii="Cambria Math" w:hAnsi="Cambria Math"/>
                  </w:rPr>
                  <m:t> </m:t>
                </m:r>
                <m:sSup>
                  <m:sSupPr>
                    <m:ctrlPr>
                      <w:rPr>
                        <w:rFonts w:ascii="Cambria Math" w:hAnsi="Cambria Math"/>
                        <w:i/>
                      </w:rPr>
                    </m:ctrlPr>
                  </m:sSupPr>
                  <m:e>
                    <m:r>
                      <w:rPr>
                        <w:rFonts w:ascii="Cambria Math" w:hAnsi="Cambria Math"/>
                      </w:rPr>
                      <m:t>F</m:t>
                    </m:r>
                  </m:e>
                  <m:sup>
                    <m:r>
                      <w:rPr>
                        <w:rFonts w:ascii="Cambria Math" w:hAnsi="Cambria Math"/>
                      </w:rPr>
                      <m:t>Detail</m:t>
                    </m:r>
                  </m:sup>
                </m:sSup>
                <m:r>
                  <w:rPr>
                    <w:rFonts w:ascii="Cambria Math" w:hAnsi="Cambria Math"/>
                  </w:rPr>
                  <m:t>+M </m:t>
                </m:r>
                <m:sSup>
                  <m:sSupPr>
                    <m:ctrlPr>
                      <w:rPr>
                        <w:rFonts w:ascii="Cambria Math" w:hAnsi="Cambria Math"/>
                        <w:i/>
                      </w:rPr>
                    </m:ctrlPr>
                  </m:sSupPr>
                  <m:e>
                    <m:r>
                      <w:rPr>
                        <w:rFonts w:ascii="Cambria Math" w:hAnsi="Cambria Math"/>
                      </w:rPr>
                      <m:t>A</m:t>
                    </m:r>
                  </m:e>
                  <m:sup>
                    <m:r>
                      <w:rPr>
                        <w:rFonts w:ascii="Cambria Math" w:hAnsi="Cambria Math"/>
                      </w:rPr>
                      <m:t>Base</m:t>
                    </m:r>
                  </m:sup>
                </m:sSup>
                <m:r>
                  <w:rPr>
                    <w:rFonts w:ascii="Cambria Math" w:hAnsi="Cambria Math"/>
                  </w:rPr>
                  <m:t xml:space="preserve"> .</m:t>
                </m:r>
              </m:oMath>
            </m:oMathPara>
          </w:p>
        </w:tc>
        <w:tc>
          <w:tcPr>
            <w:tcW w:w="233" w:type="pct"/>
            <w:vAlign w:val="center"/>
          </w:tcPr>
          <w:p w:rsidR="00B2143C" w:rsidRPr="00AD3686" w:rsidRDefault="00B2143C" w:rsidP="00D45303">
            <w:pPr>
              <w:pStyle w:val="BodyText"/>
              <w:numPr>
                <w:ilvl w:val="0"/>
                <w:numId w:val="29"/>
              </w:numPr>
              <w:spacing w:before="80" w:after="120" w:line="240" w:lineRule="auto"/>
              <w:jc w:val="right"/>
            </w:pPr>
          </w:p>
        </w:tc>
      </w:tr>
    </w:tbl>
    <w:p w:rsidR="00443CE7" w:rsidRPr="009053D9" w:rsidRDefault="00443CE7" w:rsidP="00443CE7">
      <w:pPr>
        <w:pStyle w:val="BodyText"/>
      </w:pPr>
      <w:r>
        <w:t>With this detail transfer approach, we can control the amount of detail transferred by choosing appropriate settings for the bilateral filter parameters</w:t>
      </w:r>
      <w:r w:rsidR="00B2143C">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oMath>
      <w:r>
        <w:t xml:space="preserve"> and</w:t>
      </w:r>
      <w:r w:rsidR="00B2143C">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t xml:space="preserve"> used to create</w:t>
      </w:r>
      <w:r w:rsidR="00B2143C">
        <w:t xml:space="preserve"> </w:t>
      </w:r>
      <m:oMath>
        <m:sSup>
          <m:sSupPr>
            <m:ctrlPr>
              <w:rPr>
                <w:rFonts w:ascii="Cambria Math" w:hAnsi="Cambria Math"/>
                <w:i/>
              </w:rPr>
            </m:ctrlPr>
          </m:sSupPr>
          <m:e>
            <m:r>
              <w:rPr>
                <w:rFonts w:ascii="Cambria Math" w:hAnsi="Cambria Math"/>
              </w:rPr>
              <m:t>F</m:t>
            </m:r>
          </m:e>
          <m:sup>
            <m:r>
              <w:rPr>
                <w:rFonts w:ascii="Cambria Math" w:hAnsi="Cambria Math"/>
              </w:rPr>
              <m:t>Base</m:t>
            </m:r>
          </m:sup>
        </m:sSup>
      </m:oMath>
      <w:r>
        <w:t>. As we increase these filter widths, we generate increasingly smoother versions of</w:t>
      </w:r>
      <w:r w:rsidR="00B2143C">
        <w:t xml:space="preserve"> </w:t>
      </w:r>
      <m:oMath>
        <m:sSup>
          <m:sSupPr>
            <m:ctrlPr>
              <w:rPr>
                <w:rFonts w:ascii="Cambria Math" w:hAnsi="Cambria Math"/>
                <w:i/>
              </w:rPr>
            </m:ctrlPr>
          </m:sSupPr>
          <m:e>
            <m:r>
              <w:rPr>
                <w:rFonts w:ascii="Cambria Math" w:hAnsi="Cambria Math"/>
              </w:rPr>
              <m:t>F</m:t>
            </m:r>
          </m:e>
          <m:sup>
            <m:r>
              <w:rPr>
                <w:rFonts w:ascii="Cambria Math" w:hAnsi="Cambria Math"/>
              </w:rPr>
              <m:t>Base</m:t>
            </m:r>
          </m:sup>
        </m:sSup>
      </m:oMath>
      <w:r>
        <w:t xml:space="preserve"> and as a result capture more detail in</w:t>
      </w:r>
      <w:r w:rsidR="00B2143C">
        <w:t xml:space="preserve"> </w:t>
      </w:r>
      <m:oMath>
        <m:sSup>
          <m:sSupPr>
            <m:ctrlPr>
              <w:rPr>
                <w:rFonts w:ascii="Cambria Math" w:hAnsi="Cambria Math"/>
                <w:i/>
              </w:rPr>
            </m:ctrlPr>
          </m:sSupPr>
          <m:e>
            <m:r>
              <w:rPr>
                <w:rFonts w:ascii="Cambria Math" w:hAnsi="Cambria Math"/>
              </w:rPr>
              <m:t>F</m:t>
            </m:r>
          </m:e>
          <m:sup>
            <m:r>
              <w:rPr>
                <w:rFonts w:ascii="Cambria Math" w:hAnsi="Cambria Math"/>
              </w:rPr>
              <m:t>Detail</m:t>
            </m:r>
          </m:sup>
        </m:sSup>
      </m:oMath>
      <w:r>
        <w:t xml:space="preserve">. However, with excessive smoothing, the bilateral filter essentially reduces to a Gaussian filter and leads to haloing artifacts in the final image. </w:t>
      </w:r>
    </w:p>
    <w:p w:rsidR="00443CE7" w:rsidRDefault="00443CE7" w:rsidP="00443CE7">
      <w:pPr>
        <w:pStyle w:val="BodyText"/>
        <w:numPr>
          <w:ins w:id="10" w:author="Georg Petschnigg" w:date="2004-04-17T11:04:00Z"/>
        </w:numPr>
      </w:pPr>
      <w:r w:rsidRPr="00ED78C6">
        <w:rPr>
          <w:b/>
        </w:rPr>
        <w:t>Results &amp; Discussion.</w:t>
      </w:r>
      <w:r>
        <w:t xml:space="preserve"> Figures </w:t>
      </w:r>
      <w:r w:rsidR="00196F25">
        <w:t xml:space="preserve">1, </w:t>
      </w:r>
      <w:r w:rsidR="004C4FFA" w:rsidRPr="00196F25">
        <w:t xml:space="preserve">4(f), </w:t>
      </w:r>
      <w:r w:rsidR="00EA3B91">
        <w:t>and 6</w:t>
      </w:r>
      <w:r w:rsidR="00E554BF">
        <w:t>–</w:t>
      </w:r>
      <w:r w:rsidR="002313ED">
        <w:t>8</w:t>
      </w:r>
      <w:r>
        <w:t xml:space="preserve"> show several examples of applying detail transfer with den</w:t>
      </w:r>
      <w:r w:rsidR="00196F25">
        <w:t>oising. Both the la</w:t>
      </w:r>
      <w:r w:rsidR="002313ED">
        <w:t>mp (Figure 6) and pots (Figure 8</w:t>
      </w:r>
      <w:r>
        <w:t xml:space="preserve">) examples show how our detail transfer algorithm can add true detail from the flash image to the ambient image. </w:t>
      </w:r>
      <w:r w:rsidR="00196F25">
        <w:t>The candlelit cave (Figure 1</w:t>
      </w:r>
      <w:r w:rsidR="00517370">
        <w:t xml:space="preserve"> and 7</w:t>
      </w:r>
      <w:r w:rsidR="00196F25">
        <w:t xml:space="preserve">) is an extreme case for our algorithms because </w:t>
      </w:r>
      <w:r w:rsidR="00196F25" w:rsidRPr="00196F25">
        <w:t xml:space="preserve">the ISO was </w:t>
      </w:r>
      <w:r w:rsidR="00ED1D26" w:rsidRPr="00196F25">
        <w:t>original</w:t>
      </w:r>
      <w:r w:rsidR="00ED1D26">
        <w:t>ly</w:t>
      </w:r>
      <w:r w:rsidR="00196F25" w:rsidRPr="00196F25">
        <w:t xml:space="preserve"> set to 1600 and digitally boosted up to 6400 in </w:t>
      </w:r>
      <w:r w:rsidR="00E554BF">
        <w:t>a post-processing step. In this</w:t>
      </w:r>
      <w:r w:rsidR="007B13B9">
        <w:t xml:space="preserve"> </w:t>
      </w:r>
      <w:r w:rsidR="00E554BF">
        <w:t>case</w:t>
      </w:r>
      <w:r w:rsidR="00D060D2">
        <w:t>,</w:t>
      </w:r>
      <w:r w:rsidR="00196F25" w:rsidRPr="00196F25">
        <w:t xml:space="preserve"> the extreme levels of noise forced us to use relatively wide Gaussians for b</w:t>
      </w:r>
      <w:r w:rsidR="001E31FA">
        <w:t xml:space="preserve">oth the domain and range kernels </w:t>
      </w:r>
      <w:r w:rsidR="00196F25" w:rsidRPr="00196F25">
        <w:t>in the joint bilateral filter. Thus, when transferring back the true detail from the flash image</w:t>
      </w:r>
      <w:r w:rsidR="00D060D2">
        <w:t>,</w:t>
      </w:r>
      <w:r w:rsidR="00196F25" w:rsidRPr="00196F25">
        <w:t xml:space="preserve"> we also used relatively wide Gaussians in comp</w:t>
      </w:r>
      <w:r w:rsidR="00196F25" w:rsidRPr="00196F25">
        <w:t>u</w:t>
      </w:r>
      <w:r w:rsidR="00196F25" w:rsidRPr="00196F25">
        <w:t>ting the detail layer. As a result</w:t>
      </w:r>
      <w:r w:rsidR="00D060D2">
        <w:t>,</w:t>
      </w:r>
      <w:r w:rsidR="00196F25" w:rsidRPr="00196F25">
        <w:t xml:space="preserve"> it is possible to see small halos around the edges of the bottles. Nevertheless, our approach is able to smooth away the noise while preserving detail like the gentle wrinkles on the sofa and </w:t>
      </w:r>
      <w:r w:rsidR="001E31FA">
        <w:t xml:space="preserve">the </w:t>
      </w:r>
      <w:r w:rsidR="00196F25" w:rsidRPr="00196F25">
        <w:t>glazing on the bottles.</w:t>
      </w:r>
      <w:r w:rsidR="00436594">
        <w:t xml:space="preserve"> Figure</w:t>
      </w:r>
      <w:r w:rsidR="002313ED">
        <w:t xml:space="preserve"> 7</w:t>
      </w:r>
      <w:r w:rsidR="00436594">
        <w:t xml:space="preserve"> shows a </w:t>
      </w:r>
      <w:r w:rsidR="004E7347">
        <w:t xml:space="preserve">comparison between a long exposure reference image of the wine cave and our </w:t>
      </w:r>
      <w:r w:rsidR="00ED1D26">
        <w:t xml:space="preserve">detail transfer with denoising </w:t>
      </w:r>
      <w:r w:rsidR="004E7347">
        <w:t xml:space="preserve">result. </w:t>
      </w:r>
    </w:p>
    <w:tbl>
      <w:tblPr>
        <w:tblStyle w:val="TableGrid"/>
        <w:tblpPr w:leftFromText="187" w:rightFromText="187" w:vertAnchor="page" w:horzAnchor="margin" w:tblpY="544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1599"/>
        <w:gridCol w:w="1598"/>
        <w:gridCol w:w="1598"/>
      </w:tblGrid>
      <w:tr w:rsidR="00784331" w:rsidTr="009A3BF8">
        <w:tc>
          <w:tcPr>
            <w:tcW w:w="1600" w:type="dxa"/>
            <w:tcMar>
              <w:left w:w="0" w:type="dxa"/>
              <w:right w:w="0" w:type="dxa"/>
            </w:tcMar>
          </w:tcPr>
          <w:p w:rsidR="00784331" w:rsidRDefault="00784331" w:rsidP="009A3BF8">
            <w:pPr>
              <w:spacing w:after="20"/>
              <w:jc w:val="left"/>
            </w:pPr>
            <w:r>
              <w:rPr>
                <w:noProof/>
              </w:rPr>
              <w:drawing>
                <wp:inline distT="0" distB="0" distL="0" distR="0" wp14:anchorId="6EC71489" wp14:editId="666BBCD6">
                  <wp:extent cx="975279" cy="274297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1.png"/>
                          <pic:cNvPicPr/>
                        </pic:nvPicPr>
                        <pic:blipFill>
                          <a:blip r:embed="rId27">
                            <a:extLst>
                              <a:ext uri="{28A0092B-C50C-407E-A947-70E740481C1C}">
                                <a14:useLocalDpi xmlns:a14="http://schemas.microsoft.com/office/drawing/2010/main" val="0"/>
                              </a:ext>
                            </a:extLst>
                          </a:blip>
                          <a:stretch>
                            <a:fillRect/>
                          </a:stretch>
                        </pic:blipFill>
                        <pic:spPr>
                          <a:xfrm>
                            <a:off x="0" y="0"/>
                            <a:ext cx="975279" cy="2742973"/>
                          </a:xfrm>
                          <a:prstGeom prst="rect">
                            <a:avLst/>
                          </a:prstGeom>
                        </pic:spPr>
                      </pic:pic>
                    </a:graphicData>
                  </a:graphic>
                </wp:inline>
              </w:drawing>
            </w:r>
          </w:p>
        </w:tc>
        <w:tc>
          <w:tcPr>
            <w:tcW w:w="1600" w:type="dxa"/>
          </w:tcPr>
          <w:p w:rsidR="00784331" w:rsidRDefault="00784331" w:rsidP="00784331">
            <w:pPr>
              <w:spacing w:after="20"/>
              <w:jc w:val="center"/>
            </w:pPr>
            <w:r>
              <w:rPr>
                <w:noProof/>
              </w:rPr>
              <w:drawing>
                <wp:inline distT="0" distB="0" distL="0" distR="0" wp14:anchorId="4E383B54" wp14:editId="5E48DA55">
                  <wp:extent cx="975279" cy="274297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2.png"/>
                          <pic:cNvPicPr/>
                        </pic:nvPicPr>
                        <pic:blipFill>
                          <a:blip r:embed="rId28">
                            <a:extLst>
                              <a:ext uri="{28A0092B-C50C-407E-A947-70E740481C1C}">
                                <a14:useLocalDpi xmlns:a14="http://schemas.microsoft.com/office/drawing/2010/main" val="0"/>
                              </a:ext>
                            </a:extLst>
                          </a:blip>
                          <a:stretch>
                            <a:fillRect/>
                          </a:stretch>
                        </pic:blipFill>
                        <pic:spPr>
                          <a:xfrm>
                            <a:off x="0" y="0"/>
                            <a:ext cx="975279" cy="2742973"/>
                          </a:xfrm>
                          <a:prstGeom prst="rect">
                            <a:avLst/>
                          </a:prstGeom>
                        </pic:spPr>
                      </pic:pic>
                    </a:graphicData>
                  </a:graphic>
                </wp:inline>
              </w:drawing>
            </w:r>
          </w:p>
        </w:tc>
        <w:tc>
          <w:tcPr>
            <w:tcW w:w="1600" w:type="dxa"/>
          </w:tcPr>
          <w:p w:rsidR="00784331" w:rsidRDefault="00784331" w:rsidP="009A3BF8">
            <w:pPr>
              <w:spacing w:after="20"/>
              <w:jc w:val="right"/>
            </w:pPr>
            <w:r>
              <w:rPr>
                <w:noProof/>
              </w:rPr>
              <w:drawing>
                <wp:inline distT="0" distB="0" distL="0" distR="0" wp14:anchorId="2BECE066" wp14:editId="396963A6">
                  <wp:extent cx="975279" cy="2742973"/>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3.png"/>
                          <pic:cNvPicPr/>
                        </pic:nvPicPr>
                        <pic:blipFill>
                          <a:blip r:embed="rId29">
                            <a:extLst>
                              <a:ext uri="{28A0092B-C50C-407E-A947-70E740481C1C}">
                                <a14:useLocalDpi xmlns:a14="http://schemas.microsoft.com/office/drawing/2010/main" val="0"/>
                              </a:ext>
                            </a:extLst>
                          </a:blip>
                          <a:stretch>
                            <a:fillRect/>
                          </a:stretch>
                        </pic:blipFill>
                        <pic:spPr>
                          <a:xfrm>
                            <a:off x="0" y="0"/>
                            <a:ext cx="975279" cy="2742973"/>
                          </a:xfrm>
                          <a:prstGeom prst="rect">
                            <a:avLst/>
                          </a:prstGeom>
                        </pic:spPr>
                      </pic:pic>
                    </a:graphicData>
                  </a:graphic>
                </wp:inline>
              </w:drawing>
            </w:r>
          </w:p>
        </w:tc>
      </w:tr>
      <w:tr w:rsidR="00784331" w:rsidRPr="006919EB" w:rsidTr="009A3BF8">
        <w:tc>
          <w:tcPr>
            <w:tcW w:w="1600" w:type="dxa"/>
            <w:tcMar>
              <w:left w:w="0" w:type="dxa"/>
              <w:right w:w="0" w:type="dxa"/>
            </w:tcMar>
          </w:tcPr>
          <w:p w:rsidR="00784331" w:rsidRPr="006919EB" w:rsidRDefault="00784331" w:rsidP="00784331">
            <w:pPr>
              <w:jc w:val="center"/>
              <w:rPr>
                <w:sz w:val="16"/>
                <w:szCs w:val="16"/>
              </w:rPr>
            </w:pPr>
            <w:r w:rsidRPr="006919EB">
              <w:rPr>
                <w:sz w:val="16"/>
                <w:szCs w:val="16"/>
              </w:rPr>
              <w:t>No-Flash</w:t>
            </w:r>
          </w:p>
        </w:tc>
        <w:tc>
          <w:tcPr>
            <w:tcW w:w="1600" w:type="dxa"/>
          </w:tcPr>
          <w:p w:rsidR="00784331" w:rsidRPr="006919EB" w:rsidRDefault="00784331" w:rsidP="00784331">
            <w:pPr>
              <w:jc w:val="center"/>
              <w:rPr>
                <w:sz w:val="16"/>
                <w:szCs w:val="16"/>
              </w:rPr>
            </w:pPr>
            <w:r w:rsidRPr="006919EB">
              <w:rPr>
                <w:sz w:val="16"/>
                <w:szCs w:val="16"/>
              </w:rPr>
              <w:t>Detail Transfer</w:t>
            </w:r>
            <w:r w:rsidRPr="006919EB">
              <w:rPr>
                <w:sz w:val="16"/>
                <w:szCs w:val="16"/>
              </w:rPr>
              <w:br/>
              <w:t>with Denoising</w:t>
            </w:r>
          </w:p>
        </w:tc>
        <w:tc>
          <w:tcPr>
            <w:tcW w:w="1600" w:type="dxa"/>
          </w:tcPr>
          <w:p w:rsidR="00784331" w:rsidRPr="006919EB" w:rsidRDefault="00784331" w:rsidP="00784331">
            <w:pPr>
              <w:jc w:val="center"/>
              <w:rPr>
                <w:sz w:val="16"/>
                <w:szCs w:val="16"/>
              </w:rPr>
            </w:pPr>
            <w:r w:rsidRPr="006919EB">
              <w:rPr>
                <w:sz w:val="16"/>
                <w:szCs w:val="16"/>
              </w:rPr>
              <w:t>Long Exposure</w:t>
            </w:r>
            <w:r w:rsidRPr="006919EB">
              <w:rPr>
                <w:sz w:val="16"/>
                <w:szCs w:val="16"/>
              </w:rPr>
              <w:br/>
              <w:t>Reference</w:t>
            </w:r>
          </w:p>
        </w:tc>
      </w:tr>
      <w:tr w:rsidR="001E31FA" w:rsidTr="009A3BF8">
        <w:tc>
          <w:tcPr>
            <w:tcW w:w="4800" w:type="dxa"/>
            <w:gridSpan w:val="3"/>
            <w:tcMar>
              <w:left w:w="0" w:type="dxa"/>
              <w:right w:w="0" w:type="dxa"/>
            </w:tcMar>
          </w:tcPr>
          <w:p w:rsidR="001E31FA" w:rsidRPr="00236CE4" w:rsidRDefault="001E31FA" w:rsidP="00E535FF">
            <w:pPr>
              <w:spacing w:after="280"/>
              <w:rPr>
                <w:sz w:val="16"/>
                <w:szCs w:val="16"/>
              </w:rPr>
            </w:pPr>
            <w:r w:rsidRPr="00236CE4">
              <w:rPr>
                <w:sz w:val="16"/>
                <w:szCs w:val="16"/>
              </w:rPr>
              <w:t xml:space="preserve">Figure </w:t>
            </w:r>
            <w:r>
              <w:rPr>
                <w:sz w:val="16"/>
                <w:szCs w:val="16"/>
              </w:rPr>
              <w:t>7</w:t>
            </w:r>
            <w:r w:rsidRPr="00236CE4">
              <w:rPr>
                <w:sz w:val="16"/>
                <w:szCs w:val="16"/>
              </w:rPr>
              <w:t xml:space="preserve">: We captured a long exposure image of the wine cave scene (3.2 seconds at ISO 100) for comparison with our detail transfer </w:t>
            </w:r>
            <w:r>
              <w:rPr>
                <w:sz w:val="16"/>
                <w:szCs w:val="16"/>
              </w:rPr>
              <w:t>with</w:t>
            </w:r>
            <w:r w:rsidRPr="00236CE4">
              <w:rPr>
                <w:sz w:val="16"/>
                <w:szCs w:val="16"/>
              </w:rPr>
              <w:t xml:space="preserve"> denoising result. We also computed average mean-square error  across the 16 bit R, G, B color channels between the no-flash image and the reference (1485.5 MSE) and between our result and the reference (1109.8</w:t>
            </w:r>
            <w:r>
              <w:rPr>
                <w:sz w:val="16"/>
                <w:szCs w:val="16"/>
              </w:rPr>
              <w:t xml:space="preserve"> MSE</w:t>
            </w:r>
            <w:r w:rsidRPr="00236CE4">
              <w:rPr>
                <w:sz w:val="16"/>
                <w:szCs w:val="16"/>
              </w:rPr>
              <w:t>)</w:t>
            </w:r>
            <w:r w:rsidR="00E554BF">
              <w:rPr>
                <w:sz w:val="16"/>
                <w:szCs w:val="16"/>
              </w:rPr>
              <w:t xml:space="preserve">. </w:t>
            </w:r>
            <w:r w:rsidRPr="00236CE4">
              <w:rPr>
                <w:sz w:val="16"/>
                <w:szCs w:val="16"/>
              </w:rPr>
              <w:t>However, it is well known that MSE is not a good measure of perceptual image differences. Visual comparison shows that although our result does not achieve the fidelity of the reference image, it is substantially less noisy than the original no-flash image.</w:t>
            </w:r>
          </w:p>
        </w:tc>
      </w:tr>
    </w:tbl>
    <w:p w:rsidR="009F51C7" w:rsidRDefault="006E1899" w:rsidP="009F51C7">
      <w:r>
        <w:rPr>
          <w:noProof/>
        </w:rPr>
        <mc:AlternateContent>
          <mc:Choice Requires="wps">
            <w:drawing>
              <wp:anchor distT="0" distB="0" distL="114300" distR="114300" simplePos="0" relativeHeight="251660288" behindDoc="0" locked="0" layoutInCell="1" allowOverlap="1">
                <wp:simplePos x="0" y="0"/>
                <wp:positionH relativeFrom="column">
                  <wp:posOffset>-2967771</wp:posOffset>
                </wp:positionH>
                <wp:positionV relativeFrom="paragraph">
                  <wp:posOffset>-34083</wp:posOffset>
                </wp:positionV>
                <wp:extent cx="771421" cy="1100605"/>
                <wp:effectExtent l="0" t="0" r="29210" b="23495"/>
                <wp:wrapNone/>
                <wp:docPr id="29" name="Straight Connector 29"/>
                <wp:cNvGraphicFramePr/>
                <a:graphic xmlns:a="http://schemas.openxmlformats.org/drawingml/2006/main">
                  <a:graphicData uri="http://schemas.microsoft.com/office/word/2010/wordprocessingShape">
                    <wps:wsp>
                      <wps:cNvCnPr/>
                      <wps:spPr>
                        <a:xfrm flipH="1">
                          <a:off x="0" y="0"/>
                          <a:ext cx="771421" cy="110060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233.7pt,-2.7pt" to="-172.95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" strokecolor="white [3212]" strokeweight="1pt"/>
            </w:pict>
          </mc:Fallback>
        </mc:AlternateContent>
      </w:r>
      <w:r w:rsidR="00443CE7">
        <w:t>In most cases, our detail transfer algorithm improves the appea</w:t>
      </w:r>
      <w:r w:rsidR="00443CE7">
        <w:t>r</w:t>
      </w:r>
      <w:r w:rsidR="00443CE7">
        <w:t xml:space="preserve">ance of the ambient image. However, it is important to note that the </w:t>
      </w:r>
      <w:smartTag w:uri="urn:schemas-microsoft-com:office:smarttags" w:element="State">
        <w:r w:rsidR="00443CE7">
          <w:t>fla</w:t>
        </w:r>
      </w:smartTag>
      <w:r w:rsidR="00443CE7">
        <w:t xml:space="preserve">sh image may contain detail that looks </w:t>
      </w:r>
      <w:smartTag w:uri="urn:schemas-microsoft-com:office:smarttags" w:element="City">
        <w:smartTag w:uri="urn:schemas-microsoft-com:office:smarttags" w:element="place">
          <w:r w:rsidR="00443CE7">
            <w:t>unna</w:t>
          </w:r>
        </w:smartTag>
      </w:smartTag>
      <w:r w:rsidR="00443CE7">
        <w:t xml:space="preserve">tural when transferred to the ambient image. For example, if the light from the </w:t>
      </w:r>
      <w:smartTag w:uri="urn:schemas-microsoft-com:office:smarttags" w:element="State">
        <w:smartTag w:uri="urn:schemas-microsoft-com:office:smarttags" w:element="place">
          <w:r w:rsidR="00443CE7">
            <w:t>fla</w:t>
          </w:r>
        </w:smartTag>
      </w:smartTag>
      <w:r w:rsidR="00443CE7">
        <w:t xml:space="preserve">sh strikes a surfaces at a shallow angle, the flash image may pick up surface texture (i.e. wood grain, stucco, etc.) as detail. If this </w:t>
      </w:r>
      <w:smartTag w:uri="urn:schemas-microsoft-com:office:smarttags" w:element="State">
        <w:smartTag w:uri="urn:schemas-microsoft-com:office:smarttags" w:element="place">
          <w:r w:rsidR="00443CE7">
            <w:t>tex</w:t>
          </w:r>
        </w:smartTag>
      </w:smartTag>
      <w:r w:rsidR="00443CE7">
        <w:t xml:space="preserve">ture is not visible in the original ambient image, it may look odd. Similarly if the flash image washes out detail, the ambient image may be over-blurred. </w:t>
      </w:r>
      <w:r w:rsidR="00DD7CC1">
        <w:t>O</w:t>
      </w:r>
      <w:r w:rsidR="00443CE7">
        <w:t xml:space="preserve">ur </w:t>
      </w:r>
      <w:r w:rsidR="00CB77CF">
        <w:t>approach</w:t>
      </w:r>
      <w:r w:rsidR="00443CE7">
        <w:t xml:space="preserve"> allows the user to control how much detail is transferred over the entire image. </w:t>
      </w:r>
      <w:r w:rsidR="00DD7CC1">
        <w:t>A</w:t>
      </w:r>
      <w:r w:rsidR="00443CE7">
        <w:t xml:space="preserve">utomatically adjusting the amount of </w:t>
      </w:r>
      <w:r w:rsidR="00DD7CC1">
        <w:t xml:space="preserve">local </w:t>
      </w:r>
      <w:r w:rsidR="00443CE7">
        <w:t xml:space="preserve">detail transferred </w:t>
      </w:r>
      <w:r w:rsidR="00DD7CC1">
        <w:t>is</w:t>
      </w:r>
      <w:r w:rsidR="00443CE7">
        <w:t xml:space="preserve"> an area for future work.</w:t>
      </w:r>
    </w:p>
    <w:tbl>
      <w:tblPr>
        <w:tblStyle w:val="TableGrid"/>
        <w:tblpPr w:bottomFromText="144" w:vertAnchor="page" w:horzAnchor="margin" w:tblpY="1052"/>
        <w:tblOverlap w:val="never"/>
        <w:tblW w:w="10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525"/>
        <w:gridCol w:w="2526"/>
        <w:gridCol w:w="2525"/>
        <w:gridCol w:w="2526"/>
      </w:tblGrid>
      <w:tr w:rsidR="00784331" w:rsidTr="00784331">
        <w:tc>
          <w:tcPr>
            <w:tcW w:w="2525" w:type="dxa"/>
          </w:tcPr>
          <w:bookmarkStart w:id="11" w:name="_Ref61654016"/>
          <w:p w:rsidR="00784331" w:rsidRDefault="006919EB" w:rsidP="00784331">
            <w:pPr>
              <w:keepNext/>
              <w:spacing w:after="60"/>
              <w:jc w:val="center"/>
            </w:pPr>
            <w:r>
              <w:rPr>
                <w:noProof/>
              </w:rPr>
              <mc:AlternateContent>
                <mc:Choice Requires="wps">
                  <w:drawing>
                    <wp:anchor distT="0" distB="0" distL="114300" distR="114300" simplePos="0" relativeHeight="251663360" behindDoc="0" locked="0" layoutInCell="1" allowOverlap="1" wp14:anchorId="44266998" wp14:editId="10ADD5DF">
                      <wp:simplePos x="0" y="0"/>
                      <wp:positionH relativeFrom="column">
                        <wp:posOffset>1224915</wp:posOffset>
                      </wp:positionH>
                      <wp:positionV relativeFrom="paragraph">
                        <wp:posOffset>909955</wp:posOffset>
                      </wp:positionV>
                      <wp:extent cx="485140" cy="222250"/>
                      <wp:effectExtent l="0" t="0" r="0" b="8255"/>
                      <wp:wrapNone/>
                      <wp:docPr id="31" name="Text Box 31"/>
                      <wp:cNvGraphicFramePr/>
                      <a:graphic xmlns:a="http://schemas.openxmlformats.org/drawingml/2006/main">
                        <a:graphicData uri="http://schemas.microsoft.com/office/word/2010/wordprocessingShape">
                          <wps:wsp>
                            <wps:cNvSpPr txBox="1"/>
                            <wps:spPr>
                              <a:xfrm>
                                <a:off x="0" y="0"/>
                                <a:ext cx="4851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No-Flash</w:t>
                                  </w:r>
                                </w:p>
                              </w:txbxContent>
                            </wps:txbx>
                            <wps:bodyPr rot="0" spcFirstLastPara="0" vertOverflow="overflow" horzOverflow="overflow" vert="horz" wrap="none" lIns="9144" tIns="9144" rIns="9144" bIns="9144"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left:0;text-align:left;margin-left:96.45pt;margin-top:71.65pt;width:38.2pt;height:17.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" filled="f" stroked="f" strokeweight=".5pt">
                      <v:textbox style="mso-fit-shape-to-text:t" inset=".72pt,.72pt,.72pt,.72pt">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No-Flash</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7F283D5" wp14:editId="2DB86895">
                      <wp:simplePos x="0" y="0"/>
                      <wp:positionH relativeFrom="column">
                        <wp:posOffset>31750</wp:posOffset>
                      </wp:positionH>
                      <wp:positionV relativeFrom="paragraph">
                        <wp:posOffset>8255</wp:posOffset>
                      </wp:positionV>
                      <wp:extent cx="485140" cy="222250"/>
                      <wp:effectExtent l="0" t="0" r="5080" b="8255"/>
                      <wp:wrapNone/>
                      <wp:docPr id="30" name="Text Box 30"/>
                      <wp:cNvGraphicFramePr/>
                      <a:graphic xmlns:a="http://schemas.openxmlformats.org/drawingml/2006/main">
                        <a:graphicData uri="http://schemas.microsoft.com/office/word/2010/wordprocessingShape">
                          <wps:wsp>
                            <wps:cNvSpPr txBox="1"/>
                            <wps:spPr>
                              <a:xfrm>
                                <a:off x="0" y="0"/>
                                <a:ext cx="4851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Flash</w:t>
                                  </w:r>
                                </w:p>
                              </w:txbxContent>
                            </wps:txbx>
                            <wps:bodyPr rot="0" spcFirstLastPara="0" vertOverflow="overflow" horzOverflow="overflow" vert="horz" wrap="none" lIns="9144" tIns="9144" rIns="9144" bIns="9144" numCol="1" spcCol="0" rtlCol="0" fromWordArt="0" anchor="t" anchorCtr="0" forceAA="0" compatLnSpc="1">
                              <a:prstTxWarp prst="textNoShape">
                                <a:avLst/>
                              </a:prstTxWarp>
                              <a:spAutoFit/>
                            </wps:bodyPr>
                          </wps:wsp>
                        </a:graphicData>
                      </a:graphic>
                    </wp:anchor>
                  </w:drawing>
                </mc:Choice>
                <mc:Fallback>
                  <w:pict>
                    <v:shape id="Text Box 30" o:spid="_x0000_s1029" type="#_x0000_t202" style="position:absolute;left:0;text-align:left;margin-left:2.5pt;margin-top:.65pt;width:38.2pt;height:17.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" filled="f" stroked="f" strokeweight=".5pt">
                      <v:textbox style="mso-fit-shape-to-text:t" inset=".72pt,.72pt,.72pt,.72pt">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Flash</w:t>
                            </w:r>
                          </w:p>
                        </w:txbxContent>
                      </v:textbox>
                    </v:shape>
                  </w:pict>
                </mc:Fallback>
              </mc:AlternateContent>
            </w:r>
            <w:r w:rsidR="00784331">
              <w:rPr>
                <w:noProof/>
              </w:rPr>
              <w:drawing>
                <wp:inline distT="0" distB="0" distL="0" distR="0" wp14:anchorId="1690ECAE" wp14:editId="50D48CCD">
                  <wp:extent cx="1563495" cy="104233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4.png"/>
                          <pic:cNvPicPr/>
                        </pic:nvPicPr>
                        <pic:blipFill>
                          <a:blip r:embed="rId30">
                            <a:extLst>
                              <a:ext uri="{28A0092B-C50C-407E-A947-70E740481C1C}">
                                <a14:useLocalDpi xmlns:a14="http://schemas.microsoft.com/office/drawing/2010/main" val="0"/>
                              </a:ext>
                            </a:extLst>
                          </a:blip>
                          <a:stretch>
                            <a:fillRect/>
                          </a:stretch>
                        </pic:blipFill>
                        <pic:spPr>
                          <a:xfrm>
                            <a:off x="0" y="0"/>
                            <a:ext cx="1563495" cy="1042330"/>
                          </a:xfrm>
                          <a:prstGeom prst="rect">
                            <a:avLst/>
                          </a:prstGeom>
                        </pic:spPr>
                      </pic:pic>
                    </a:graphicData>
                  </a:graphic>
                </wp:inline>
              </w:drawing>
            </w:r>
          </w:p>
          <w:p w:rsidR="00784331" w:rsidRPr="007D5EC4" w:rsidRDefault="006E1899" w:rsidP="00784331">
            <w:pPr>
              <w:keepNext/>
              <w:spacing w:after="20"/>
              <w:jc w:val="center"/>
            </w:pPr>
            <w:r>
              <w:rPr>
                <w:noProof/>
              </w:rPr>
              <mc:AlternateContent>
                <mc:Choice Requires="wps">
                  <w:drawing>
                    <wp:anchor distT="0" distB="0" distL="114300" distR="114300" simplePos="0" relativeHeight="251665408" behindDoc="0" locked="0" layoutInCell="1" allowOverlap="1" wp14:anchorId="052A7A27" wp14:editId="499CF04D">
                      <wp:simplePos x="0" y="0"/>
                      <wp:positionH relativeFrom="column">
                        <wp:posOffset>933519</wp:posOffset>
                      </wp:positionH>
                      <wp:positionV relativeFrom="paragraph">
                        <wp:posOffset>428025</wp:posOffset>
                      </wp:positionV>
                      <wp:extent cx="133004" cy="179555"/>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133004" cy="179555"/>
                              </a:xfrm>
                              <a:prstGeom prst="rect">
                                <a:avLst/>
                              </a:prstGeom>
                              <a:noFill/>
                              <a:ln w="12700">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73.5pt;margin-top:33.7pt;width:10.45pt;height:1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" filled="f" strokecolor="lime" strokeweight="1pt"/>
                  </w:pict>
                </mc:Fallback>
              </mc:AlternateContent>
            </w:r>
            <w:r w:rsidR="00784331">
              <w:rPr>
                <w:noProof/>
              </w:rPr>
              <w:drawing>
                <wp:inline distT="0" distB="0" distL="0" distR="0" wp14:anchorId="24BB946A" wp14:editId="4B396333">
                  <wp:extent cx="1563495" cy="104233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5.png"/>
                          <pic:cNvPicPr/>
                        </pic:nvPicPr>
                        <pic:blipFill>
                          <a:blip r:embed="rId31">
                            <a:extLst>
                              <a:ext uri="{28A0092B-C50C-407E-A947-70E740481C1C}">
                                <a14:useLocalDpi xmlns:a14="http://schemas.microsoft.com/office/drawing/2010/main" val="0"/>
                              </a:ext>
                            </a:extLst>
                          </a:blip>
                          <a:stretch>
                            <a:fillRect/>
                          </a:stretch>
                        </pic:blipFill>
                        <pic:spPr>
                          <a:xfrm>
                            <a:off x="0" y="0"/>
                            <a:ext cx="1563495" cy="1042330"/>
                          </a:xfrm>
                          <a:prstGeom prst="rect">
                            <a:avLst/>
                          </a:prstGeom>
                        </pic:spPr>
                      </pic:pic>
                    </a:graphicData>
                  </a:graphic>
                </wp:inline>
              </w:drawing>
            </w:r>
          </w:p>
        </w:tc>
        <w:tc>
          <w:tcPr>
            <w:tcW w:w="2526" w:type="dxa"/>
          </w:tcPr>
          <w:p w:rsidR="00784331" w:rsidRPr="007D5EC4" w:rsidRDefault="00784331" w:rsidP="00784331">
            <w:pPr>
              <w:keepNext/>
              <w:spacing w:after="20"/>
              <w:jc w:val="center"/>
            </w:pPr>
            <w:r>
              <w:rPr>
                <w:noProof/>
              </w:rPr>
              <w:drawing>
                <wp:inline distT="0" distB="0" distL="0" distR="0" wp14:anchorId="739F7A4F" wp14:editId="48242049">
                  <wp:extent cx="1560447" cy="2133424"/>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7.png"/>
                          <pic:cNvPicPr/>
                        </pic:nvPicPr>
                        <pic:blipFill>
                          <a:blip r:embed="rId32">
                            <a:extLst>
                              <a:ext uri="{28A0092B-C50C-407E-A947-70E740481C1C}">
                                <a14:useLocalDpi xmlns:a14="http://schemas.microsoft.com/office/drawing/2010/main" val="0"/>
                              </a:ext>
                            </a:extLst>
                          </a:blip>
                          <a:stretch>
                            <a:fillRect/>
                          </a:stretch>
                        </pic:blipFill>
                        <pic:spPr>
                          <a:xfrm>
                            <a:off x="0" y="0"/>
                            <a:ext cx="1560447" cy="2133424"/>
                          </a:xfrm>
                          <a:prstGeom prst="rect">
                            <a:avLst/>
                          </a:prstGeom>
                        </pic:spPr>
                      </pic:pic>
                    </a:graphicData>
                  </a:graphic>
                </wp:inline>
              </w:drawing>
            </w:r>
          </w:p>
        </w:tc>
        <w:tc>
          <w:tcPr>
            <w:tcW w:w="2525" w:type="dxa"/>
          </w:tcPr>
          <w:p w:rsidR="00784331" w:rsidRPr="007D5EC4" w:rsidRDefault="00784331" w:rsidP="00784331">
            <w:pPr>
              <w:keepNext/>
              <w:spacing w:after="20"/>
              <w:jc w:val="center"/>
            </w:pPr>
            <w:r>
              <w:rPr>
                <w:noProof/>
              </w:rPr>
              <w:drawing>
                <wp:inline distT="0" distB="0" distL="0" distR="0" wp14:anchorId="2CF76677" wp14:editId="2A22A3D2">
                  <wp:extent cx="1560447" cy="2133424"/>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8.png"/>
                          <pic:cNvPicPr/>
                        </pic:nvPicPr>
                        <pic:blipFill>
                          <a:blip r:embed="rId33">
                            <a:extLst>
                              <a:ext uri="{28A0092B-C50C-407E-A947-70E740481C1C}">
                                <a14:useLocalDpi xmlns:a14="http://schemas.microsoft.com/office/drawing/2010/main" val="0"/>
                              </a:ext>
                            </a:extLst>
                          </a:blip>
                          <a:stretch>
                            <a:fillRect/>
                          </a:stretch>
                        </pic:blipFill>
                        <pic:spPr>
                          <a:xfrm>
                            <a:off x="0" y="0"/>
                            <a:ext cx="1560447" cy="2133424"/>
                          </a:xfrm>
                          <a:prstGeom prst="rect">
                            <a:avLst/>
                          </a:prstGeom>
                        </pic:spPr>
                      </pic:pic>
                    </a:graphicData>
                  </a:graphic>
                </wp:inline>
              </w:drawing>
            </w:r>
          </w:p>
        </w:tc>
        <w:tc>
          <w:tcPr>
            <w:tcW w:w="2526" w:type="dxa"/>
          </w:tcPr>
          <w:p w:rsidR="00784331" w:rsidRPr="007D5EC4" w:rsidRDefault="00784331" w:rsidP="00784331">
            <w:pPr>
              <w:keepNext/>
              <w:spacing w:after="20"/>
              <w:jc w:val="center"/>
            </w:pPr>
            <w:r>
              <w:rPr>
                <w:noProof/>
              </w:rPr>
              <w:drawing>
                <wp:inline distT="0" distB="0" distL="0" distR="0" wp14:anchorId="0DF378CC" wp14:editId="506DE4DA">
                  <wp:extent cx="1560447" cy="2133424"/>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5_Image_0006.png"/>
                          <pic:cNvPicPr/>
                        </pic:nvPicPr>
                        <pic:blipFill>
                          <a:blip r:embed="rId34">
                            <a:extLst>
                              <a:ext uri="{28A0092B-C50C-407E-A947-70E740481C1C}">
                                <a14:useLocalDpi xmlns:a14="http://schemas.microsoft.com/office/drawing/2010/main" val="0"/>
                              </a:ext>
                            </a:extLst>
                          </a:blip>
                          <a:stretch>
                            <a:fillRect/>
                          </a:stretch>
                        </pic:blipFill>
                        <pic:spPr>
                          <a:xfrm>
                            <a:off x="0" y="0"/>
                            <a:ext cx="1560447" cy="2133424"/>
                          </a:xfrm>
                          <a:prstGeom prst="rect">
                            <a:avLst/>
                          </a:prstGeom>
                        </pic:spPr>
                      </pic:pic>
                    </a:graphicData>
                  </a:graphic>
                </wp:inline>
              </w:drawing>
            </w:r>
          </w:p>
        </w:tc>
      </w:tr>
      <w:tr w:rsidR="00DB1302" w:rsidTr="00784331">
        <w:tc>
          <w:tcPr>
            <w:tcW w:w="2525" w:type="dxa"/>
          </w:tcPr>
          <w:p w:rsidR="00DB1302" w:rsidRPr="006919EB" w:rsidRDefault="00784331" w:rsidP="00784331">
            <w:pPr>
              <w:keepNext/>
              <w:jc w:val="center"/>
              <w:rPr>
                <w:sz w:val="16"/>
                <w:szCs w:val="16"/>
              </w:rPr>
            </w:pPr>
            <w:r w:rsidRPr="006919EB">
              <w:rPr>
                <w:sz w:val="16"/>
                <w:szCs w:val="16"/>
              </w:rPr>
              <w:t xml:space="preserve">Orig. (top)   </w:t>
            </w:r>
            <w:r w:rsidR="006E1899" w:rsidRPr="006919EB">
              <w:rPr>
                <w:sz w:val="16"/>
                <w:szCs w:val="16"/>
              </w:rPr>
              <w:t xml:space="preserve">  </w:t>
            </w:r>
            <w:r w:rsidRPr="006919EB">
              <w:rPr>
                <w:sz w:val="16"/>
                <w:szCs w:val="16"/>
              </w:rPr>
              <w:t xml:space="preserve"> Detail Transfer (bottom)</w:t>
            </w:r>
          </w:p>
        </w:tc>
        <w:tc>
          <w:tcPr>
            <w:tcW w:w="2526" w:type="dxa"/>
          </w:tcPr>
          <w:p w:rsidR="00DB1302" w:rsidRPr="006919EB" w:rsidRDefault="00784331" w:rsidP="00784331">
            <w:pPr>
              <w:keepNext/>
              <w:jc w:val="center"/>
              <w:rPr>
                <w:sz w:val="16"/>
                <w:szCs w:val="16"/>
              </w:rPr>
            </w:pPr>
            <w:r w:rsidRPr="006919EB">
              <w:rPr>
                <w:sz w:val="16"/>
                <w:szCs w:val="16"/>
              </w:rPr>
              <w:t>Flash</w:t>
            </w:r>
          </w:p>
        </w:tc>
        <w:tc>
          <w:tcPr>
            <w:tcW w:w="2525" w:type="dxa"/>
          </w:tcPr>
          <w:p w:rsidR="00DB1302" w:rsidRPr="006919EB" w:rsidRDefault="00784331" w:rsidP="00784331">
            <w:pPr>
              <w:keepNext/>
              <w:jc w:val="center"/>
              <w:rPr>
                <w:sz w:val="16"/>
                <w:szCs w:val="16"/>
              </w:rPr>
            </w:pPr>
            <w:r w:rsidRPr="006919EB">
              <w:rPr>
                <w:sz w:val="16"/>
                <w:szCs w:val="16"/>
              </w:rPr>
              <w:t>No-Flash</w:t>
            </w:r>
          </w:p>
        </w:tc>
        <w:tc>
          <w:tcPr>
            <w:tcW w:w="2526" w:type="dxa"/>
          </w:tcPr>
          <w:p w:rsidR="00DB1302" w:rsidRPr="006919EB" w:rsidRDefault="00784331" w:rsidP="00784331">
            <w:pPr>
              <w:keepNext/>
              <w:jc w:val="center"/>
              <w:rPr>
                <w:sz w:val="16"/>
                <w:szCs w:val="16"/>
              </w:rPr>
            </w:pPr>
            <w:r w:rsidRPr="006919EB">
              <w:rPr>
                <w:sz w:val="16"/>
                <w:szCs w:val="16"/>
              </w:rPr>
              <w:t>Detail Transfer with Denoising</w:t>
            </w:r>
          </w:p>
        </w:tc>
      </w:tr>
      <w:tr w:rsidR="00DD47F9" w:rsidTr="00784331">
        <w:tc>
          <w:tcPr>
            <w:tcW w:w="10102" w:type="dxa"/>
            <w:gridSpan w:val="4"/>
          </w:tcPr>
          <w:p w:rsidR="00DD47F9" w:rsidRDefault="00DD47F9" w:rsidP="00784331">
            <w:pPr>
              <w:pStyle w:val="Captions"/>
              <w:spacing w:after="200"/>
            </w:pPr>
            <w:r w:rsidRPr="007D5EC4">
              <w:t xml:space="preserve">Figure </w:t>
            </w:r>
            <w:r w:rsidR="00581192">
              <w:fldChar w:fldCharType="begin"/>
            </w:r>
            <w:r w:rsidR="00581192">
              <w:instrText xml:space="preserve"> SEQ Figure \* ARABIC </w:instrText>
            </w:r>
            <w:r w:rsidR="00581192">
              <w:fldChar w:fldCharType="separate"/>
            </w:r>
            <w:r w:rsidR="0033639A">
              <w:rPr>
                <w:noProof/>
              </w:rPr>
              <w:t>6</w:t>
            </w:r>
            <w:r w:rsidR="00581192">
              <w:rPr>
                <w:noProof/>
              </w:rPr>
              <w:fldChar w:fldCharType="end"/>
            </w:r>
            <w:r w:rsidRPr="007D5EC4">
              <w:t xml:space="preserve">: An old European lamp made of hay. The flash image captures detail, but is gray and flat. The no-flash image captures the warm illumination of the lamp, but is noisy and lacks the fine detail of the hay. With detail transfer and denoising we maintain the warm appearance, </w:t>
            </w:r>
            <w:r>
              <w:t xml:space="preserve">as well as the sharp </w:t>
            </w:r>
            <w:r w:rsidRPr="007D5EC4">
              <w:t>detail</w:t>
            </w:r>
            <w:r>
              <w:t>.</w:t>
            </w:r>
          </w:p>
        </w:tc>
      </w:tr>
    </w:tbl>
    <w:p w:rsidR="00443CE7" w:rsidRDefault="00443CE7" w:rsidP="00443CE7">
      <w:pPr>
        <w:pStyle w:val="Heading2"/>
      </w:pPr>
      <w:r w:rsidRPr="00621B8D">
        <w:t>Detecting Flash Shadows and Specularities</w:t>
      </w:r>
      <w:bookmarkEnd w:id="11"/>
    </w:p>
    <w:p w:rsidR="00443CE7" w:rsidRDefault="00443CE7" w:rsidP="00E535FF">
      <w:pPr>
        <w:pStyle w:val="BodyText"/>
        <w:spacing w:after="160"/>
      </w:pPr>
      <w:r>
        <w:t xml:space="preserve">Light from the </w:t>
      </w:r>
      <w:smartTag w:uri="urn:schemas-microsoft-com:office:smarttags" w:element="State">
        <w:r>
          <w:t>fla</w:t>
        </w:r>
      </w:smartTag>
      <w:r>
        <w:t xml:space="preserve">sh can introduce shadows and specularities into the </w:t>
      </w:r>
      <w:smartTag w:uri="urn:schemas-microsoft-com:office:smarttags" w:element="State">
        <w:smartTag w:uri="urn:schemas-microsoft-com:office:smarttags" w:element="place">
          <w:r>
            <w:t>fla</w:t>
          </w:r>
        </w:smartTag>
      </w:smartTag>
      <w:r>
        <w:t xml:space="preserve">sh image. Within </w:t>
      </w:r>
      <w:smartTag w:uri="urn:schemas-microsoft-com:office:smarttags" w:element="State">
        <w:r>
          <w:t>fla</w:t>
        </w:r>
      </w:smartTag>
      <w:r>
        <w:t xml:space="preserve">sh shadows, the image may be as dim as the ambient image and therefore suffer from noise. Similarly, within specular reflections, the </w:t>
      </w:r>
      <w:smartTag w:uri="urn:schemas-microsoft-com:office:smarttags" w:element="State">
        <w:smartTag w:uri="urn:schemas-microsoft-com:office:smarttags" w:element="place">
          <w:r>
            <w:t>fla</w:t>
          </w:r>
        </w:smartTag>
      </w:smartTag>
      <w:r>
        <w:t>sh image may be saturated and lose detail</w:t>
      </w:r>
      <w:r w:rsidR="00E554BF">
        <w:t xml:space="preserve">. </w:t>
      </w:r>
      <w:r>
        <w:t>Moreover, the boundaries of both these regions may form high-frequency edges that do not exist in the ambient image. To avoid using information from the flash image in these regions</w:t>
      </w:r>
      <w:r w:rsidR="00DA376A">
        <w:t>,</w:t>
      </w:r>
      <w:r>
        <w:t xml:space="preserve"> we first detect the flash shadows and specularities. </w:t>
      </w:r>
    </w:p>
    <w:p w:rsidR="00443CE7" w:rsidRDefault="00443CE7" w:rsidP="00443CE7">
      <w:pPr>
        <w:pStyle w:val="BodyText"/>
      </w:pPr>
      <w:r w:rsidRPr="003B5FF3">
        <w:rPr>
          <w:b/>
        </w:rPr>
        <w:t>Flash Shadows</w:t>
      </w:r>
      <w:r>
        <w:rPr>
          <w:b/>
        </w:rPr>
        <w:t>.</w:t>
      </w:r>
      <w:r>
        <w:t xml:space="preserve"> Since a point in a </w:t>
      </w:r>
      <w:smartTag w:uri="urn:schemas-microsoft-com:office:smarttags" w:element="State">
        <w:smartTag w:uri="urn:schemas-microsoft-com:office:smarttags" w:element="place">
          <w:r>
            <w:t>fla</w:t>
          </w:r>
        </w:smartTag>
      </w:smartTag>
      <w:r>
        <w:t xml:space="preserve">sh shadow is not illuminated by the flash, it should appear exactly as it appears in the ambient image. </w:t>
      </w:r>
      <w:r w:rsidR="00DA376A">
        <w:t>Idea</w:t>
      </w:r>
      <w:r w:rsidR="005F4F2F">
        <w:t>l</w:t>
      </w:r>
      <w:r w:rsidR="00DA376A">
        <w:t>ly</w:t>
      </w:r>
      <w:r>
        <w:t>, we c</w:t>
      </w:r>
      <w:r w:rsidR="00DA376A">
        <w:t>ould</w:t>
      </w:r>
      <w:r>
        <w:t xml:space="preserve"> linearize </w:t>
      </w:r>
      <m:oMath>
        <m:r>
          <w:rPr>
            <w:rFonts w:ascii="Cambria Math" w:hAnsi="Cambria Math"/>
          </w:rPr>
          <m:t>A</m:t>
        </m:r>
      </m:oMath>
      <w:r>
        <w:t xml:space="preserve"> and </w:t>
      </w:r>
      <m:oMath>
        <m:r>
          <w:rPr>
            <w:rFonts w:ascii="Cambria Math" w:hAnsi="Cambria Math"/>
          </w:rPr>
          <m:t>F</m:t>
        </m:r>
      </m:oMath>
      <w:r>
        <w:t xml:space="preserve"> as described in Section </w:t>
      </w:r>
      <w:r>
        <w:fldChar w:fldCharType="begin"/>
      </w:r>
      <w:r>
        <w:instrText xml:space="preserve"> REF _Ref62356139 \r \h </w:instrText>
      </w:r>
      <w:r>
        <w:fldChar w:fldCharType="separate"/>
      </w:r>
      <w:r w:rsidR="0033639A">
        <w:t xml:space="preserve">3 </w:t>
      </w:r>
      <w:r>
        <w:fldChar w:fldCharType="end"/>
      </w:r>
      <w:r>
        <w:t xml:space="preserve"> and then detect pixels where the luminance of the difference image</w:t>
      </w:r>
      <w:r w:rsidR="00AD163A">
        <w:t xml:space="preserve"> </w:t>
      </w:r>
      <m:oMath>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Lin</m:t>
            </m:r>
          </m:sup>
        </m:sSup>
      </m:oMath>
      <w:r w:rsidR="00DD7CC1">
        <w:t xml:space="preserve"> is zero</w:t>
      </w:r>
      <w:r>
        <w:t>. In practice, this approach is confoun</w:t>
      </w:r>
      <w:r>
        <w:t>d</w:t>
      </w:r>
      <w:r>
        <w:t xml:space="preserve">ed by four issues: 1) surfaces that do not reflect any light (i.e. with zero albedo) are detected as shadows; 2) distant surfaces not reached by the flash are detected as shadows; 3) noise causes non-zero values within shadows; and 4) inter-reflection of light from the </w:t>
      </w:r>
      <w:smartTag w:uri="urn:schemas-microsoft-com:office:smarttags" w:element="State">
        <w:smartTag w:uri="urn:schemas-microsoft-com:office:smarttags" w:element="place">
          <w:r>
            <w:t>fla</w:t>
          </w:r>
        </w:smartTag>
      </w:smartTag>
      <w:r>
        <w:t xml:space="preserve">sh causes non-zero values within the shadow. </w:t>
      </w:r>
    </w:p>
    <w:p w:rsidR="00443CE7" w:rsidRDefault="00443CE7" w:rsidP="00443CE7">
      <w:pPr>
        <w:pStyle w:val="BodyText"/>
      </w:pPr>
      <w:r>
        <w:t xml:space="preserve">The first two issues do not cause a problem since the results are the same in both the ambient and </w:t>
      </w:r>
      <w:smartTag w:uri="urn:schemas-microsoft-com:office:smarttags" w:element="State">
        <w:smartTag w:uri="urn:schemas-microsoft-com:office:smarttags" w:element="place">
          <w:r>
            <w:t>fla</w:t>
          </w:r>
        </w:smartTag>
      </w:smartTag>
      <w:r>
        <w:t xml:space="preserve">sh images and thus whichever image is chosen will give the same result. To deal with noise and inter-reflection, we add a threshold when computing the shadow mask by looking for pixels in which the difference between the linearized </w:t>
      </w:r>
      <w:smartTag w:uri="urn:schemas-microsoft-com:office:smarttags" w:element="State">
        <w:smartTag w:uri="urn:schemas-microsoft-com:office:smarttags" w:element="place">
          <w:r>
            <w:t>fla</w:t>
          </w:r>
        </w:smartTag>
      </w:smartTag>
      <w:r>
        <w:t xml:space="preserve">sh and ambient images is small: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AD163A" w:rsidRPr="00AD3686" w:rsidTr="00B64A3E">
        <w:trPr>
          <w:jc w:val="center"/>
        </w:trPr>
        <w:tc>
          <w:tcPr>
            <w:tcW w:w="130" w:type="pct"/>
            <w:vAlign w:val="center"/>
          </w:tcPr>
          <w:p w:rsidR="00AD163A" w:rsidRPr="00AD3686" w:rsidRDefault="00AD163A" w:rsidP="00E535FF">
            <w:pPr>
              <w:pStyle w:val="BodyText"/>
              <w:spacing w:before="160" w:after="120" w:line="240" w:lineRule="auto"/>
            </w:pPr>
          </w:p>
        </w:tc>
        <w:tc>
          <w:tcPr>
            <w:tcW w:w="4637" w:type="pct"/>
            <w:vAlign w:val="center"/>
          </w:tcPr>
          <w:p w:rsidR="00AD163A" w:rsidRPr="00AD3686" w:rsidRDefault="00581192" w:rsidP="00E535FF">
            <w:pPr>
              <w:pStyle w:val="BodyText"/>
              <w:spacing w:before="160" w:after="120" w:line="240" w:lineRule="auto"/>
            </w:pPr>
            <m:oMathPara>
              <m:oMath>
                <m:sSup>
                  <m:sSupPr>
                    <m:ctrlPr>
                      <w:rPr>
                        <w:rFonts w:ascii="Cambria Math" w:hAnsi="Cambria Math"/>
                        <w:i/>
                      </w:rPr>
                    </m:ctrlPr>
                  </m:sSupPr>
                  <m:e>
                    <m:r>
                      <w:rPr>
                        <w:rFonts w:ascii="Cambria Math" w:hAnsi="Cambria Math"/>
                      </w:rPr>
                      <m:t>M</m:t>
                    </m:r>
                  </m:e>
                  <m:sup>
                    <m:r>
                      <w:rPr>
                        <w:rFonts w:ascii="Cambria Math" w:hAnsi="Cambria Math"/>
                      </w:rPr>
                      <m:t>Shad</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m>
                      <m:mPr>
                        <m:rSpRule m:val="4"/>
                        <m:rSp m:val="3"/>
                        <m:cGpRule m:val="3"/>
                        <m:cGp m:val="60"/>
                        <m:mcs>
                          <m:mc>
                            <m:mcPr>
                              <m:count m:val="1"/>
                              <m:mcJc m:val="center"/>
                            </m:mcPr>
                          </m:mc>
                          <m:mc>
                            <m:mcPr>
                              <m:count m:val="1"/>
                              <m:mcJc m:val="left"/>
                            </m:mcPr>
                          </m:mc>
                        </m:mcs>
                        <m:ctrlPr>
                          <w:rPr>
                            <w:rFonts w:ascii="Cambria Math" w:hAnsi="Cambria Math"/>
                            <w:i/>
                          </w:rPr>
                        </m:ctrlPr>
                      </m:mPr>
                      <m:mr>
                        <m:e>
                          <m:r>
                            <w:rPr>
                              <w:rFonts w:ascii="Cambria Math" w:hAnsi="Cambria Math"/>
                            </w:rPr>
                            <m:t>1</m:t>
                          </m:r>
                        </m:e>
                        <m:e>
                          <m:r>
                            <m:rPr>
                              <m:nor/>
                            </m:rPr>
                            <w:rPr>
                              <w:rFonts w:ascii="Cambria Math" w:hAnsi="Cambria Math"/>
                            </w:rPr>
                            <m:t xml:space="preserve">when  </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Lin</m:t>
                              </m:r>
                            </m:sup>
                          </m:s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Shad</m:t>
                              </m:r>
                            </m:sub>
                          </m:sSub>
                        </m:e>
                      </m:mr>
                      <m:mr>
                        <m:e>
                          <m:r>
                            <w:rPr>
                              <w:rFonts w:ascii="Cambria Math" w:hAnsi="Cambria Math"/>
                            </w:rPr>
                            <m:t>0</m:t>
                          </m:r>
                        </m:e>
                        <m:e>
                          <m:r>
                            <m:rPr>
                              <m:nor/>
                            </m:rPr>
                            <w:rPr>
                              <w:rFonts w:ascii="Cambria Math" w:hAnsi="Cambria Math"/>
                            </w:rPr>
                            <m:t>otherwise.</m:t>
                          </m:r>
                        </m:e>
                      </m:mr>
                    </m:m>
                  </m:e>
                </m:d>
              </m:oMath>
            </m:oMathPara>
          </w:p>
        </w:tc>
        <w:tc>
          <w:tcPr>
            <w:tcW w:w="233" w:type="pct"/>
            <w:vAlign w:val="center"/>
          </w:tcPr>
          <w:p w:rsidR="00AD163A" w:rsidRPr="00AD3686" w:rsidRDefault="00AD163A" w:rsidP="00E535FF">
            <w:pPr>
              <w:pStyle w:val="BodyText"/>
              <w:numPr>
                <w:ilvl w:val="0"/>
                <w:numId w:val="29"/>
              </w:numPr>
              <w:spacing w:before="160" w:after="120" w:line="240" w:lineRule="auto"/>
              <w:jc w:val="right"/>
            </w:pPr>
          </w:p>
        </w:tc>
      </w:tr>
    </w:tbl>
    <w:p w:rsidR="00443CE7" w:rsidRPr="002A0DD5" w:rsidRDefault="00443CE7" w:rsidP="00DD47F9">
      <w:pPr>
        <w:pStyle w:val="BodyText"/>
      </w:pPr>
      <w:r>
        <w:t>We have developed a program that lets users interactively adjust the threshold value</w:t>
      </w:r>
      <w:r w:rsidR="00522EE0">
        <w:t xml:space="preserve"> </w:t>
      </w:r>
      <m:oMath>
        <m:sSub>
          <m:sSubPr>
            <m:ctrlPr>
              <w:rPr>
                <w:rFonts w:ascii="Cambria Math" w:hAnsi="Cambria Math"/>
                <w:i/>
              </w:rPr>
            </m:ctrlPr>
          </m:sSubPr>
          <m:e>
            <m:r>
              <w:rPr>
                <w:rFonts w:ascii="Cambria Math" w:hAnsi="Cambria Math"/>
              </w:rPr>
              <m:t>τ</m:t>
            </m:r>
          </m:e>
          <m:sub>
            <m:r>
              <w:rPr>
                <w:rFonts w:ascii="Cambria Math" w:hAnsi="Cambria Math"/>
              </w:rPr>
              <m:t>Shad</m:t>
            </m:r>
          </m:sub>
        </m:sSub>
      </m:oMath>
      <w:r>
        <w:t xml:space="preserve"> and visually verify that all the flash shadow regions are properly captured. </w:t>
      </w:r>
    </w:p>
    <w:p w:rsidR="00443CE7" w:rsidRDefault="00443CE7" w:rsidP="00443CE7">
      <w:pPr>
        <w:pStyle w:val="BodyText"/>
      </w:pPr>
      <w:r>
        <w:t>Noise can contaminate the shadow mask with small speckles, holes and ragged edges. We clean up the sh</w:t>
      </w:r>
      <w:r w:rsidR="00DD7CC1">
        <w:t>adow mask using image morphological</w:t>
      </w:r>
      <w:r>
        <w:t xml:space="preserve"> operations</w:t>
      </w:r>
      <w:r w:rsidRPr="00541AA2">
        <w:t xml:space="preserve"> </w:t>
      </w:r>
      <w:r>
        <w:t>to erode the speckles and fill the holes. To produce a conservative estimate that fully covers the shadow region, we then dilate the mask.</w:t>
      </w:r>
    </w:p>
    <w:p w:rsidR="00443CE7" w:rsidRDefault="00443CE7" w:rsidP="00E535FF">
      <w:pPr>
        <w:pStyle w:val="BodyText"/>
        <w:spacing w:before="160"/>
      </w:pPr>
      <w:r w:rsidRPr="003B5FF3">
        <w:rPr>
          <w:b/>
        </w:rPr>
        <w:t>Flash Specular</w:t>
      </w:r>
      <w:r>
        <w:rPr>
          <w:b/>
        </w:rPr>
        <w:t>ities.</w:t>
      </w:r>
      <w:r>
        <w:t xml:space="preserve"> We detect specular regions caused by the flash using a simple physically motivated heuristic. Specular regions should be bright in</w:t>
      </w:r>
      <w:r w:rsidR="00522EE0">
        <w:t xml:space="preserve"> </w:t>
      </w:r>
      <m:oMath>
        <m:sSup>
          <m:sSupPr>
            <m:ctrlPr>
              <w:rPr>
                <w:rFonts w:ascii="Cambria Math" w:hAnsi="Cambria Math"/>
                <w:i/>
              </w:rPr>
            </m:ctrlPr>
          </m:sSupPr>
          <m:e>
            <m:r>
              <w:rPr>
                <w:rFonts w:ascii="Cambria Math" w:hAnsi="Cambria Math"/>
              </w:rPr>
              <m:t>F</m:t>
            </m:r>
          </m:e>
          <m:sup>
            <m:r>
              <w:rPr>
                <w:rFonts w:ascii="Cambria Math" w:hAnsi="Cambria Math"/>
              </w:rPr>
              <m:t>Lin</m:t>
            </m:r>
          </m:sup>
        </m:sSup>
      </m:oMath>
      <w:r>
        <w:t xml:space="preserve"> and should therefore saturate the image sensor. Hence, we look for luminance values in the flash image that are greater than 95% of the range of sensor output values. We clean, fill holes, and dilate the specular mask just as we did for the shadow mask. </w:t>
      </w:r>
    </w:p>
    <w:p w:rsidR="00443CE7" w:rsidRDefault="00443CE7" w:rsidP="00E535FF">
      <w:pPr>
        <w:pStyle w:val="BodyText"/>
        <w:spacing w:before="160"/>
      </w:pPr>
      <w:r w:rsidRPr="003B5FF3">
        <w:rPr>
          <w:b/>
        </w:rPr>
        <w:t>Final Merge</w:t>
      </w:r>
      <w:r>
        <w:rPr>
          <w:b/>
        </w:rPr>
        <w:t>.</w:t>
      </w:r>
      <w:r>
        <w:t xml:space="preserve"> We form our final mask </w:t>
      </w:r>
      <m:oMath>
        <m:r>
          <w:rPr>
            <w:rFonts w:ascii="Cambria Math" w:hAnsi="Cambria Math"/>
          </w:rPr>
          <m:t>M</m:t>
        </m:r>
      </m:oMath>
      <w:r>
        <w:t xml:space="preserve"> by taking the union of the shadow and specular masks. We then blur the mask to feather its edges and prevent visible seams when the mask is used to combine regions from different images.</w:t>
      </w:r>
    </w:p>
    <w:p w:rsidR="00196F25" w:rsidRDefault="00443CE7" w:rsidP="00E535FF">
      <w:pPr>
        <w:pStyle w:val="BodyText"/>
        <w:spacing w:before="160"/>
      </w:pPr>
      <w:r w:rsidRPr="000C0D0C">
        <w:rPr>
          <w:b/>
        </w:rPr>
        <w:t>Results</w:t>
      </w:r>
      <w:r>
        <w:rPr>
          <w:b/>
        </w:rPr>
        <w:t xml:space="preserve"> &amp; </w:t>
      </w:r>
      <w:r w:rsidRPr="000C0D0C">
        <w:rPr>
          <w:b/>
        </w:rPr>
        <w:t>Discussion.</w:t>
      </w:r>
      <w:r>
        <w:t xml:space="preserve"> </w:t>
      </w:r>
      <w:r w:rsidR="00196F25">
        <w:t>The</w:t>
      </w:r>
      <w:r>
        <w:t xml:space="preserve"> results in </w:t>
      </w:r>
      <w:r w:rsidR="00196F25">
        <w:t>F</w:t>
      </w:r>
      <w:r>
        <w:t xml:space="preserve">igures </w:t>
      </w:r>
      <w:r w:rsidR="002313ED">
        <w:t xml:space="preserve">1 </w:t>
      </w:r>
      <w:r w:rsidR="00517370">
        <w:t>and 6</w:t>
      </w:r>
      <w:r w:rsidR="00E554BF">
        <w:t>–</w:t>
      </w:r>
      <w:r w:rsidR="00517370">
        <w:t>8</w:t>
      </w:r>
      <w:r w:rsidR="00196F25">
        <w:t xml:space="preserve"> w</w:t>
      </w:r>
      <w:r>
        <w:t xml:space="preserve">ere generated using this flash artifact detection approach. Figure </w:t>
      </w:r>
      <w:r w:rsidR="002313ED">
        <w:t xml:space="preserve">8 </w:t>
      </w:r>
      <w:r w:rsidR="00196F25">
        <w:t>(top row)</w:t>
      </w:r>
      <w:r>
        <w:t xml:space="preserve"> </w:t>
      </w:r>
      <w:r w:rsidR="00196F25">
        <w:t>illustrates</w:t>
      </w:r>
      <w:r>
        <w:t xml:space="preserve"> how the mask correct</w:t>
      </w:r>
      <w:r w:rsidR="00196F25">
        <w:t>s</w:t>
      </w:r>
      <w:r>
        <w:t xml:space="preserve"> </w:t>
      </w:r>
      <w:smartTag w:uri="urn:schemas-microsoft-com:office:smarttags" w:element="State">
        <w:smartTag w:uri="urn:schemas-microsoft-com:office:smarttags" w:element="place">
          <w:r>
            <w:t>fla</w:t>
          </w:r>
        </w:smartTag>
      </w:smartTag>
      <w:r>
        <w:t>sh shadow artifacts in</w:t>
      </w:r>
      <w:r w:rsidR="00685714">
        <w:t xml:space="preserve"> the detail transfer algorithm. </w:t>
      </w:r>
      <w:r w:rsidR="00196F25">
        <w:t>In Figure 1</w:t>
      </w:r>
      <w:r w:rsidR="00196F25" w:rsidRPr="00196F25">
        <w:t xml:space="preserve"> </w:t>
      </w:r>
      <w:r w:rsidR="00196F25">
        <w:t xml:space="preserve">we show a failure case of </w:t>
      </w:r>
      <w:r w:rsidR="00196F25" w:rsidRPr="00196F25">
        <w:t>our algorithm</w:t>
      </w:r>
      <w:r w:rsidR="00196F25">
        <w:t>.</w:t>
      </w:r>
      <w:r w:rsidR="00196F25" w:rsidRPr="00196F25">
        <w:t xml:space="preserve"> </w:t>
      </w:r>
      <w:r w:rsidR="00196F25">
        <w:t xml:space="preserve">It does not </w:t>
      </w:r>
      <w:r w:rsidR="00196F25" w:rsidRPr="00196F25">
        <w:t xml:space="preserve">capture the striped specular highlight on the center bottle and </w:t>
      </w:r>
      <w:r w:rsidR="00DD7CC1">
        <w:t xml:space="preserve">therefore </w:t>
      </w:r>
      <w:r w:rsidR="00196F25" w:rsidRPr="00196F25">
        <w:t>this highlight is transferred as detail from the flash image to our final result.</w:t>
      </w:r>
    </w:p>
    <w:p w:rsidR="00443CE7" w:rsidRDefault="00443CE7" w:rsidP="00443CE7">
      <w:pPr>
        <w:pStyle w:val="BodyText"/>
      </w:pPr>
      <w:r>
        <w:t xml:space="preserve">Although both our shadow and specular detection techniques are based on simple heuristics, we have found that they produce good masks for a variety of examples. More sophisticated techniques developed for shadow and specular detection in single images or stereo pairs </w:t>
      </w:r>
      <w:r w:rsidRPr="00097628">
        <w:t>[Lee and Bajcsy 1992</w:t>
      </w:r>
      <w:r>
        <w:t>;</w:t>
      </w:r>
      <w:r w:rsidRPr="00097628">
        <w:t xml:space="preserve"> Funka-Lea and Bajcsy 1995</w:t>
      </w:r>
      <w:r>
        <w:t>;</w:t>
      </w:r>
      <w:r w:rsidRPr="00097628">
        <w:t xml:space="preserve"> Swaminathan e</w:t>
      </w:r>
      <w:r w:rsidRPr="00ED78C6">
        <w:t xml:space="preserve">t al. 2002] may </w:t>
      </w:r>
      <w:r w:rsidR="00DA376A">
        <w:t>provide better results</w:t>
      </w:r>
      <w:r>
        <w:t xml:space="preserve"> and could be adapted for the case </w:t>
      </w:r>
      <w:r w:rsidR="00DA376A">
        <w:t>of</w:t>
      </w:r>
      <w:r>
        <w:t xml:space="preserve"> flash/no-flash pairs.</w:t>
      </w:r>
    </w:p>
    <w:p w:rsidR="00D7174B" w:rsidRDefault="007C7E94" w:rsidP="00D7174B">
      <w:pPr>
        <w:pStyle w:val="Heading1"/>
      </w:pPr>
      <w:bookmarkStart w:id="12" w:name="_Ref62138083"/>
      <w:r>
        <w:t>W</w:t>
      </w:r>
      <w:r w:rsidR="009F29EC">
        <w:t>hite B</w:t>
      </w:r>
      <w:r w:rsidR="00D7174B">
        <w:t>alancing</w:t>
      </w:r>
      <w:bookmarkEnd w:id="12"/>
    </w:p>
    <w:p w:rsidR="00D7174B" w:rsidRDefault="00D7174B" w:rsidP="00D7174B">
      <w:pPr>
        <w:pStyle w:val="BodyText"/>
      </w:pPr>
      <w:r>
        <w:t xml:space="preserve">Although preserving the original ambient illumination is often desirable, sometimes </w:t>
      </w:r>
      <w:r w:rsidR="00DA376A">
        <w:t>we</w:t>
      </w:r>
      <w:r>
        <w:t xml:space="preserve"> may want to see how the scene would appear under a more “white” illuminant. This process is called white-balancing, and has been the subject of much study </w:t>
      </w:r>
      <w:r w:rsidRPr="006161AE">
        <w:t>[Adams et al. 1998].</w:t>
      </w:r>
    </w:p>
    <w:p w:rsidR="00D7174B" w:rsidRDefault="00D7174B" w:rsidP="00D7174B">
      <w:pPr>
        <w:pStyle w:val="BodyText"/>
      </w:pPr>
      <w:r>
        <w:t xml:space="preserve">When only a single ambient image is acquired, the ambient illumination must be estimated based on heuristics or user input. Digital cameras usually provide several white-balance modes for different environments such as sunny outdoors and fluorescent lighting. Most often, pictures are taken with an “auto” mode, wherein the camera analyzes the image and computes an image-wide average to infer ambient color. This is, of course, only a heuristic, and some researchers have considered semantic analysis to determine color cast </w:t>
      </w:r>
      <w:r w:rsidRPr="00097628">
        <w:t>[Schroeder and Moser 2001]</w:t>
      </w:r>
      <w:r>
        <w:t>.</w:t>
      </w:r>
    </w:p>
    <w:p w:rsidR="00D7174B" w:rsidRDefault="00D7174B" w:rsidP="007C7E94">
      <w:pPr>
        <w:pStyle w:val="BodyText"/>
      </w:pPr>
      <w:r>
        <w:t xml:space="preserve">A flash/no-flash image pair </w:t>
      </w:r>
      <w:r w:rsidR="00CB77CF">
        <w:t>enables</w:t>
      </w:r>
      <w:r>
        <w:t xml:space="preserve"> a </w:t>
      </w:r>
      <w:r w:rsidR="00ED1D26">
        <w:t xml:space="preserve">better </w:t>
      </w:r>
      <w:r>
        <w:t xml:space="preserve">approach to white balancing. </w:t>
      </w:r>
      <w:r w:rsidR="00F33B8F">
        <w:t>Our work is</w:t>
      </w:r>
      <w:r>
        <w:t xml:space="preserve"> </w:t>
      </w:r>
      <w:r w:rsidR="00051F58">
        <w:t xml:space="preserve">heavily inspired by </w:t>
      </w:r>
      <w:r>
        <w:t xml:space="preserve">that of DiCarlo et al. </w:t>
      </w:r>
      <w:r w:rsidRPr="005411A7">
        <w:t>[2001]</w:t>
      </w:r>
      <w:r w:rsidR="00ED1D26">
        <w:t>, who were the first to consider using flash/no-flash pairs for illumination estimation</w:t>
      </w:r>
      <w:r>
        <w:t xml:space="preserve">. They infer ambient illumination </w:t>
      </w:r>
      <w:r w:rsidR="007C7E94">
        <w:t xml:space="preserve">by performing a discrete search over a set of </w:t>
      </w:r>
      <w:r w:rsidR="00F33B8F">
        <w:t xml:space="preserve">103 </w:t>
      </w:r>
      <w:r w:rsidR="007C7E94">
        <w:t>illuminant</w:t>
      </w:r>
      <w:r w:rsidR="00051F58">
        <w:t>s</w:t>
      </w:r>
      <w:r w:rsidR="00A83F97">
        <w:t xml:space="preserve"> to find the one</w:t>
      </w:r>
      <w:r w:rsidR="007C7E94">
        <w:t xml:space="preserve"> that most closely matches the observed image pair. </w:t>
      </w:r>
      <w:r w:rsidR="00051F58">
        <w:t>We simplify this approach by formulating it</w:t>
      </w:r>
      <w:r w:rsidR="007C7E94">
        <w:t xml:space="preserve"> as a continuous optimiz</w:t>
      </w:r>
      <w:r w:rsidR="007C7E94">
        <w:t>a</w:t>
      </w:r>
      <w:r w:rsidR="007C7E94">
        <w:t>tion problem</w:t>
      </w:r>
      <w:r w:rsidR="00051F58">
        <w:t xml:space="preserve"> that </w:t>
      </w:r>
      <w:r w:rsidR="00F33B8F">
        <w:t>is not limited by this discrete set of illuminants</w:t>
      </w:r>
      <w:r w:rsidR="007C7E94">
        <w:t>.</w:t>
      </w:r>
      <w:r>
        <w:t xml:space="preserve"> </w:t>
      </w:r>
      <w:r w:rsidR="00F33B8F">
        <w:t>Thus</w:t>
      </w:r>
      <w:r w:rsidR="00DA376A">
        <w:t>,</w:t>
      </w:r>
      <w:r w:rsidR="00F33B8F">
        <w:t xml:space="preserve"> </w:t>
      </w:r>
      <w:r>
        <w:t>our approach requires less setup</w:t>
      </w:r>
      <w:r w:rsidR="00ED1D26">
        <w:t xml:space="preserve"> than theirs</w:t>
      </w:r>
      <w:r w:rsidR="00A83F97">
        <w:t>.</w:t>
      </w:r>
    </w:p>
    <w:p w:rsidR="00D7174B" w:rsidRDefault="00D7174B" w:rsidP="00443CE7">
      <w:pPr>
        <w:pStyle w:val="BodyText"/>
      </w:pPr>
      <w:r>
        <w:t>We can think of the flash as adding a point light source of known color to the scene. By setting the camera white-balance mode to “flash” (and assuming a calibrated camera), this flash color should appear as reference white in the acquired images.</w:t>
      </w:r>
    </w:p>
    <w:tbl>
      <w:tblPr>
        <w:tblStyle w:val="TableGrid"/>
        <w:tblpPr w:bottomFromText="144" w:horzAnchor="margin" w:tblpY="1"/>
        <w:tblOverlap w:val="never"/>
        <w:tblW w:w="10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2525"/>
        <w:gridCol w:w="842"/>
        <w:gridCol w:w="1684"/>
        <w:gridCol w:w="1683"/>
        <w:gridCol w:w="842"/>
        <w:gridCol w:w="2526"/>
      </w:tblGrid>
      <w:tr w:rsidR="00243C52" w:rsidTr="006919EB">
        <w:tc>
          <w:tcPr>
            <w:tcW w:w="2525" w:type="dxa"/>
          </w:tcPr>
          <w:p w:rsidR="00243C52" w:rsidRDefault="00C42E36" w:rsidP="008A4C84">
            <w:pPr>
              <w:spacing w:after="60"/>
              <w:jc w:val="center"/>
            </w:pPr>
            <w:r>
              <w:rPr>
                <w:noProof/>
              </w:rPr>
              <mc:AlternateContent>
                <mc:Choice Requires="wps">
                  <w:drawing>
                    <wp:anchor distT="0" distB="0" distL="114300" distR="114300" simplePos="0" relativeHeight="251688960" behindDoc="0" locked="0" layoutInCell="1" allowOverlap="1" wp14:anchorId="3FC7626B" wp14:editId="5F17809B">
                      <wp:simplePos x="0" y="0"/>
                      <wp:positionH relativeFrom="column">
                        <wp:posOffset>36195</wp:posOffset>
                      </wp:positionH>
                      <wp:positionV relativeFrom="paragraph">
                        <wp:posOffset>2540</wp:posOffset>
                      </wp:positionV>
                      <wp:extent cx="485140" cy="22225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4851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No-Flash</w:t>
                                  </w:r>
                                </w:p>
                              </w:txbxContent>
                            </wps:txbx>
                            <wps:bodyPr rot="0" spcFirstLastPara="0" vertOverflow="overflow" horzOverflow="overflow" vert="horz" wrap="none" lIns="9144" tIns="9144" rIns="9144" bIns="9144" numCol="1" spcCol="0" rtlCol="0" fromWordArt="0" anchor="t" anchorCtr="0" forceAA="0" compatLnSpc="1">
                              <a:prstTxWarp prst="textNoShape">
                                <a:avLst/>
                              </a:prstTxWarp>
                              <a:spAutoFit/>
                            </wps:bodyPr>
                          </wps:wsp>
                        </a:graphicData>
                      </a:graphic>
                    </wp:anchor>
                  </w:drawing>
                </mc:Choice>
                <mc:Fallback>
                  <w:pict>
                    <v:shape id="Text Box 9" o:spid="_x0000_s1030" type="#_x0000_t202" style="position:absolute;left:0;text-align:left;margin-left:2.85pt;margin-top:.2pt;width:38.2pt;height:17.5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" filled="f" stroked="f" strokeweight=".5pt">
                      <v:textbox style="mso-fit-shape-to-text:t" inset=".72pt,.72pt,.72pt,.72pt">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No-Flash</w:t>
                            </w:r>
                          </w:p>
                        </w:txbxContent>
                      </v:textbox>
                    </v:shape>
                  </w:pict>
                </mc:Fallback>
              </mc:AlternateContent>
            </w:r>
            <w:r w:rsidR="006919EB">
              <w:rPr>
                <w:noProof/>
              </w:rPr>
              <mc:AlternateContent>
                <mc:Choice Requires="wps">
                  <w:drawing>
                    <wp:anchor distT="0" distB="0" distL="114300" distR="114300" simplePos="0" relativeHeight="251691008" behindDoc="0" locked="0" layoutInCell="1" allowOverlap="1" wp14:anchorId="23AD9D11" wp14:editId="566F5816">
                      <wp:simplePos x="0" y="0"/>
                      <wp:positionH relativeFrom="column">
                        <wp:posOffset>1328997</wp:posOffset>
                      </wp:positionH>
                      <wp:positionV relativeFrom="paragraph">
                        <wp:posOffset>757555</wp:posOffset>
                      </wp:positionV>
                      <wp:extent cx="485140" cy="222250"/>
                      <wp:effectExtent l="0" t="0" r="5080" b="8255"/>
                      <wp:wrapNone/>
                      <wp:docPr id="12" name="Text Box 12"/>
                      <wp:cNvGraphicFramePr/>
                      <a:graphic xmlns:a="http://schemas.openxmlformats.org/drawingml/2006/main">
                        <a:graphicData uri="http://schemas.microsoft.com/office/word/2010/wordprocessingShape">
                          <wps:wsp>
                            <wps:cNvSpPr txBox="1"/>
                            <wps:spPr>
                              <a:xfrm>
                                <a:off x="0" y="0"/>
                                <a:ext cx="4851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Flash</w:t>
                                  </w:r>
                                </w:p>
                              </w:txbxContent>
                            </wps:txbx>
                            <wps:bodyPr rot="0" spcFirstLastPara="0" vertOverflow="overflow" horzOverflow="overflow" vert="horz" wrap="none" lIns="9144" tIns="9144" rIns="9144" bIns="9144" numCol="1" spcCol="0" rtlCol="0" fromWordArt="0" anchor="t" anchorCtr="0" forceAA="0" compatLnSpc="1">
                              <a:prstTxWarp prst="textNoShape">
                                <a:avLst/>
                              </a:prstTxWarp>
                              <a:spAutoFit/>
                            </wps:bodyPr>
                          </wps:wsp>
                        </a:graphicData>
                      </a:graphic>
                    </wp:anchor>
                  </w:drawing>
                </mc:Choice>
                <mc:Fallback>
                  <w:pict>
                    <v:shape id="Text Box 12" o:spid="_x0000_s1031" type="#_x0000_t202" style="position:absolute;left:0;text-align:left;margin-left:104.65pt;margin-top:59.65pt;width:38.2pt;height:17.5pt;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" filled="f" stroked="f" strokeweight=".5pt">
                      <v:textbox style="mso-fit-shape-to-text:t" inset=".72pt,.72pt,.72pt,.72pt">
                        <w:txbxContent>
                          <w:p w:rsidR="00C42E36" w:rsidRPr="00C42E36" w:rsidRDefault="00C42E36" w:rsidP="006E1899">
                            <w:pPr>
                              <w:spacing w:after="0"/>
                              <w:rPr>
                                <w:rFonts w:ascii="Arial" w:hAnsi="Arial" w:cs="Arial"/>
                                <w:b/>
                                <w:sz w:val="12"/>
                                <w:szCs w:val="12"/>
                                <w14:glow w14:rad="76200">
                                  <w14:schemeClr w14:val="bg1"/>
                                </w14:glow>
                              </w:rPr>
                            </w:pPr>
                            <w:r w:rsidRPr="00C42E36">
                              <w:rPr>
                                <w:rFonts w:ascii="Arial" w:hAnsi="Arial" w:cs="Arial"/>
                                <w:b/>
                                <w:sz w:val="12"/>
                                <w:szCs w:val="12"/>
                                <w14:glow w14:rad="76200">
                                  <w14:schemeClr w14:val="bg1"/>
                                </w14:glow>
                              </w:rPr>
                              <w:t>Flash</w:t>
                            </w:r>
                          </w:p>
                        </w:txbxContent>
                      </v:textbox>
                    </v:shape>
                  </w:pict>
                </mc:Fallback>
              </mc:AlternateContent>
            </w:r>
            <w:r w:rsidR="00323E8F">
              <w:rPr>
                <w:noProof/>
              </w:rPr>
              <mc:AlternateContent>
                <mc:Choice Requires="wps">
                  <w:drawing>
                    <wp:anchor distT="0" distB="0" distL="114300" distR="114300" simplePos="0" relativeHeight="251669504" behindDoc="0" locked="0" layoutInCell="1" allowOverlap="1" wp14:anchorId="089325B4" wp14:editId="101A187A">
                      <wp:simplePos x="0" y="0"/>
                      <wp:positionH relativeFrom="column">
                        <wp:posOffset>1292629</wp:posOffset>
                      </wp:positionH>
                      <wp:positionV relativeFrom="paragraph">
                        <wp:posOffset>252521</wp:posOffset>
                      </wp:positionV>
                      <wp:extent cx="266007" cy="312559"/>
                      <wp:effectExtent l="0" t="0" r="20320" b="11430"/>
                      <wp:wrapNone/>
                      <wp:docPr id="44" name="Rectangle 44"/>
                      <wp:cNvGraphicFramePr/>
                      <a:graphic xmlns:a="http://schemas.openxmlformats.org/drawingml/2006/main">
                        <a:graphicData uri="http://schemas.microsoft.com/office/word/2010/wordprocessingShape">
                          <wps:wsp>
                            <wps:cNvSpPr/>
                            <wps:spPr>
                              <a:xfrm>
                                <a:off x="0" y="0"/>
                                <a:ext cx="266007" cy="312559"/>
                              </a:xfrm>
                              <a:prstGeom prst="rect">
                                <a:avLst/>
                              </a:prstGeom>
                              <a:noFill/>
                              <a:ln w="12700">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101.8pt;margin-top:19.9pt;width:20.95pt;height:2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" filled="f" strokecolor="#f90" strokeweight="1pt"/>
                  </w:pict>
                </mc:Fallback>
              </mc:AlternateContent>
            </w:r>
            <w:r w:rsidR="00323E8F">
              <w:rPr>
                <w:noProof/>
              </w:rPr>
              <mc:AlternateContent>
                <mc:Choice Requires="wps">
                  <w:drawing>
                    <wp:anchor distT="0" distB="0" distL="114300" distR="114300" simplePos="0" relativeHeight="251667456" behindDoc="0" locked="0" layoutInCell="1" allowOverlap="1" wp14:anchorId="5429A8A1" wp14:editId="5D371E0D">
                      <wp:simplePos x="0" y="0"/>
                      <wp:positionH relativeFrom="column">
                        <wp:posOffset>561109</wp:posOffset>
                      </wp:positionH>
                      <wp:positionV relativeFrom="paragraph">
                        <wp:posOffset>375551</wp:posOffset>
                      </wp:positionV>
                      <wp:extent cx="176230" cy="93102"/>
                      <wp:effectExtent l="0" t="0" r="14605" b="21590"/>
                      <wp:wrapNone/>
                      <wp:docPr id="43" name="Rectangle 43"/>
                      <wp:cNvGraphicFramePr/>
                      <a:graphic xmlns:a="http://schemas.openxmlformats.org/drawingml/2006/main">
                        <a:graphicData uri="http://schemas.microsoft.com/office/word/2010/wordprocessingShape">
                          <wps:wsp>
                            <wps:cNvSpPr/>
                            <wps:spPr>
                              <a:xfrm>
                                <a:off x="0" y="0"/>
                                <a:ext cx="176230" cy="93102"/>
                              </a:xfrm>
                              <a:prstGeom prst="rect">
                                <a:avLst/>
                              </a:prstGeom>
                              <a:noFill/>
                              <a:ln w="12700">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44.2pt;margin-top:29.55pt;width:13.9pt;height: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" filled="f" strokecolor="#f90" strokeweight="1pt"/>
                  </w:pict>
                </mc:Fallback>
              </mc:AlternateContent>
            </w:r>
            <w:r w:rsidR="008A4C84">
              <w:rPr>
                <w:noProof/>
              </w:rPr>
              <w:drawing>
                <wp:inline distT="0" distB="0" distL="0" distR="0" wp14:anchorId="2688B257" wp14:editId="652E705F">
                  <wp:extent cx="1563495" cy="88994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5.png"/>
                          <pic:cNvPicPr/>
                        </pic:nvPicPr>
                        <pic:blipFill>
                          <a:blip r:embed="rId35">
                            <a:extLst>
                              <a:ext uri="{28A0092B-C50C-407E-A947-70E740481C1C}">
                                <a14:useLocalDpi xmlns:a14="http://schemas.microsoft.com/office/drawing/2010/main" val="0"/>
                              </a:ext>
                            </a:extLst>
                          </a:blip>
                          <a:stretch>
                            <a:fillRect/>
                          </a:stretch>
                        </pic:blipFill>
                        <pic:spPr>
                          <a:xfrm>
                            <a:off x="0" y="0"/>
                            <a:ext cx="1563495" cy="889942"/>
                          </a:xfrm>
                          <a:prstGeom prst="rect">
                            <a:avLst/>
                          </a:prstGeom>
                        </pic:spPr>
                      </pic:pic>
                    </a:graphicData>
                  </a:graphic>
                </wp:inline>
              </w:drawing>
            </w:r>
          </w:p>
          <w:p w:rsidR="008A4C84" w:rsidRDefault="00323E8F" w:rsidP="00243C52">
            <w:pPr>
              <w:spacing w:after="20"/>
              <w:jc w:val="center"/>
            </w:pPr>
            <w:r>
              <w:rPr>
                <w:noProof/>
              </w:rPr>
              <mc:AlternateContent>
                <mc:Choice Requires="wps">
                  <w:drawing>
                    <wp:anchor distT="0" distB="0" distL="114300" distR="114300" simplePos="0" relativeHeight="251673600" behindDoc="0" locked="0" layoutInCell="1" allowOverlap="1" wp14:anchorId="4199D244" wp14:editId="452447CE">
                      <wp:simplePos x="0" y="0"/>
                      <wp:positionH relativeFrom="column">
                        <wp:posOffset>560705</wp:posOffset>
                      </wp:positionH>
                      <wp:positionV relativeFrom="paragraph">
                        <wp:posOffset>376185</wp:posOffset>
                      </wp:positionV>
                      <wp:extent cx="176230" cy="93102"/>
                      <wp:effectExtent l="0" t="0" r="14605" b="21590"/>
                      <wp:wrapNone/>
                      <wp:docPr id="46" name="Rectangle 46"/>
                      <wp:cNvGraphicFramePr/>
                      <a:graphic xmlns:a="http://schemas.openxmlformats.org/drawingml/2006/main">
                        <a:graphicData uri="http://schemas.microsoft.com/office/word/2010/wordprocessingShape">
                          <wps:wsp>
                            <wps:cNvSpPr/>
                            <wps:spPr>
                              <a:xfrm>
                                <a:off x="0" y="0"/>
                                <a:ext cx="176230" cy="93102"/>
                              </a:xfrm>
                              <a:prstGeom prst="rect">
                                <a:avLst/>
                              </a:prstGeom>
                              <a:noFill/>
                              <a:ln w="12700">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44.15pt;margin-top:29.6pt;width:13.9pt;height: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" filled="f" strokecolor="#f90" strokeweight="1pt"/>
                  </w:pict>
                </mc:Fallback>
              </mc:AlternateContent>
            </w:r>
            <w:r>
              <w:rPr>
                <w:noProof/>
              </w:rPr>
              <mc:AlternateContent>
                <mc:Choice Requires="wps">
                  <w:drawing>
                    <wp:anchor distT="0" distB="0" distL="114300" distR="114300" simplePos="0" relativeHeight="251671552" behindDoc="0" locked="0" layoutInCell="1" allowOverlap="1" wp14:anchorId="1BE38028" wp14:editId="01B83B9A">
                      <wp:simplePos x="0" y="0"/>
                      <wp:positionH relativeFrom="column">
                        <wp:posOffset>1292225</wp:posOffset>
                      </wp:positionH>
                      <wp:positionV relativeFrom="paragraph">
                        <wp:posOffset>246345</wp:posOffset>
                      </wp:positionV>
                      <wp:extent cx="266007" cy="312559"/>
                      <wp:effectExtent l="0" t="0" r="20320" b="11430"/>
                      <wp:wrapNone/>
                      <wp:docPr id="45" name="Rectangle 45"/>
                      <wp:cNvGraphicFramePr/>
                      <a:graphic xmlns:a="http://schemas.openxmlformats.org/drawingml/2006/main">
                        <a:graphicData uri="http://schemas.microsoft.com/office/word/2010/wordprocessingShape">
                          <wps:wsp>
                            <wps:cNvSpPr/>
                            <wps:spPr>
                              <a:xfrm>
                                <a:off x="0" y="0"/>
                                <a:ext cx="266007" cy="312559"/>
                              </a:xfrm>
                              <a:prstGeom prst="rect">
                                <a:avLst/>
                              </a:prstGeom>
                              <a:noFill/>
                              <a:ln w="12700">
                                <a:solidFill>
                                  <a:srgbClr val="FF99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margin-left:101.75pt;margin-top:19.4pt;width:20.95pt;height:2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" filled="f" strokecolor="#f90" strokeweight="1pt"/>
                  </w:pict>
                </mc:Fallback>
              </mc:AlternateContent>
            </w:r>
            <w:r w:rsidR="008A4C84">
              <w:rPr>
                <w:noProof/>
              </w:rPr>
              <w:drawing>
                <wp:inline distT="0" distB="0" distL="0" distR="0" wp14:anchorId="13D337D9" wp14:editId="29123C74">
                  <wp:extent cx="1563495" cy="88994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1.png"/>
                          <pic:cNvPicPr/>
                        </pic:nvPicPr>
                        <pic:blipFill>
                          <a:blip r:embed="rId36">
                            <a:extLst>
                              <a:ext uri="{28A0092B-C50C-407E-A947-70E740481C1C}">
                                <a14:useLocalDpi xmlns:a14="http://schemas.microsoft.com/office/drawing/2010/main" val="0"/>
                              </a:ext>
                            </a:extLst>
                          </a:blip>
                          <a:stretch>
                            <a:fillRect/>
                          </a:stretch>
                        </pic:blipFill>
                        <pic:spPr>
                          <a:xfrm>
                            <a:off x="0" y="0"/>
                            <a:ext cx="1563495" cy="889942"/>
                          </a:xfrm>
                          <a:prstGeom prst="rect">
                            <a:avLst/>
                          </a:prstGeom>
                        </pic:spPr>
                      </pic:pic>
                    </a:graphicData>
                  </a:graphic>
                </wp:inline>
              </w:drawing>
            </w:r>
          </w:p>
        </w:tc>
        <w:tc>
          <w:tcPr>
            <w:tcW w:w="2526" w:type="dxa"/>
            <w:gridSpan w:val="2"/>
          </w:tcPr>
          <w:p w:rsidR="00243C52" w:rsidRDefault="00323E8F" w:rsidP="00243C52">
            <w:pPr>
              <w:spacing w:after="20"/>
              <w:jc w:val="center"/>
            </w:pPr>
            <w:r>
              <w:rPr>
                <w:noProof/>
              </w:rPr>
              <mc:AlternateContent>
                <mc:Choice Requires="wps">
                  <w:drawing>
                    <wp:anchor distT="0" distB="0" distL="114300" distR="114300" simplePos="0" relativeHeight="251677696" behindDoc="0" locked="0" layoutInCell="1" allowOverlap="1" wp14:anchorId="3BA5F699" wp14:editId="68F217DB">
                      <wp:simplePos x="0" y="0"/>
                      <wp:positionH relativeFrom="column">
                        <wp:posOffset>836295</wp:posOffset>
                      </wp:positionH>
                      <wp:positionV relativeFrom="paragraph">
                        <wp:posOffset>1203106</wp:posOffset>
                      </wp:positionV>
                      <wp:extent cx="69827" cy="156278"/>
                      <wp:effectExtent l="38100" t="38100" r="26035" b="15240"/>
                      <wp:wrapNone/>
                      <wp:docPr id="48" name="Straight Arrow Connector 48"/>
                      <wp:cNvGraphicFramePr/>
                      <a:graphic xmlns:a="http://schemas.openxmlformats.org/drawingml/2006/main">
                        <a:graphicData uri="http://schemas.microsoft.com/office/word/2010/wordprocessingShape">
                          <wps:wsp>
                            <wps:cNvCnPr/>
                            <wps:spPr>
                              <a:xfrm flipH="1" flipV="1">
                                <a:off x="0" y="0"/>
                                <a:ext cx="69827" cy="156278"/>
                              </a:xfrm>
                              <a:prstGeom prst="straightConnector1">
                                <a:avLst/>
                              </a:prstGeom>
                              <a:ln w="15875">
                                <a:solidFill>
                                  <a:schemeClr val="bg1"/>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8" o:spid="_x0000_s1026" type="#_x0000_t32" style="position:absolute;margin-left:65.85pt;margin-top:94.75pt;width:5.5pt;height:12.3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" strokecolor="white [3212]" strokeweight="1.25pt">
                      <v:stroke endarrow="block" endarrowwidth="narrow" endarrowlength="short"/>
                    </v:shape>
                  </w:pict>
                </mc:Fallback>
              </mc:AlternateContent>
            </w:r>
            <w:r>
              <w:rPr>
                <w:noProof/>
              </w:rPr>
              <mc:AlternateContent>
                <mc:Choice Requires="wps">
                  <w:drawing>
                    <wp:anchor distT="0" distB="0" distL="114300" distR="114300" simplePos="0" relativeHeight="251675648" behindDoc="0" locked="0" layoutInCell="1" allowOverlap="1" wp14:anchorId="2A8A2951" wp14:editId="115FCC77">
                      <wp:simplePos x="0" y="0"/>
                      <wp:positionH relativeFrom="column">
                        <wp:posOffset>688536</wp:posOffset>
                      </wp:positionH>
                      <wp:positionV relativeFrom="paragraph">
                        <wp:posOffset>633730</wp:posOffset>
                      </wp:positionV>
                      <wp:extent cx="121920" cy="69215"/>
                      <wp:effectExtent l="38100" t="38100" r="30480" b="26035"/>
                      <wp:wrapNone/>
                      <wp:docPr id="47" name="Straight Arrow Connector 47"/>
                      <wp:cNvGraphicFramePr/>
                      <a:graphic xmlns:a="http://schemas.openxmlformats.org/drawingml/2006/main">
                        <a:graphicData uri="http://schemas.microsoft.com/office/word/2010/wordprocessingShape">
                          <wps:wsp>
                            <wps:cNvCnPr/>
                            <wps:spPr>
                              <a:xfrm flipH="1" flipV="1">
                                <a:off x="0" y="0"/>
                                <a:ext cx="121920" cy="69215"/>
                              </a:xfrm>
                              <a:prstGeom prst="straightConnector1">
                                <a:avLst/>
                              </a:prstGeom>
                              <a:ln w="15875">
                                <a:solidFill>
                                  <a:schemeClr val="bg1"/>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54.2pt;margin-top:49.9pt;width:9.6pt;height:5.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" strokecolor="white [3212]" strokeweight="1.25pt">
                      <v:stroke endarrow="block" endarrowwidth="narrow" endarrowlength="short"/>
                    </v:shape>
                  </w:pict>
                </mc:Fallback>
              </mc:AlternateContent>
            </w:r>
            <w:r w:rsidR="008A4C84">
              <w:rPr>
                <w:noProof/>
              </w:rPr>
              <w:drawing>
                <wp:inline distT="0" distB="0" distL="0" distR="0" wp14:anchorId="2333A203" wp14:editId="0EDB0A16">
                  <wp:extent cx="1560447" cy="1828649"/>
                  <wp:effectExtent l="0" t="0" r="190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6.png"/>
                          <pic:cNvPicPr/>
                        </pic:nvPicPr>
                        <pic:blipFill>
                          <a:blip r:embed="rId37">
                            <a:extLst>
                              <a:ext uri="{28A0092B-C50C-407E-A947-70E740481C1C}">
                                <a14:useLocalDpi xmlns:a14="http://schemas.microsoft.com/office/drawing/2010/main" val="0"/>
                              </a:ext>
                            </a:extLst>
                          </a:blip>
                          <a:stretch>
                            <a:fillRect/>
                          </a:stretch>
                        </pic:blipFill>
                        <pic:spPr>
                          <a:xfrm>
                            <a:off x="0" y="0"/>
                            <a:ext cx="1560447" cy="1828649"/>
                          </a:xfrm>
                          <a:prstGeom prst="rect">
                            <a:avLst/>
                          </a:prstGeom>
                        </pic:spPr>
                      </pic:pic>
                    </a:graphicData>
                  </a:graphic>
                </wp:inline>
              </w:drawing>
            </w:r>
          </w:p>
        </w:tc>
        <w:tc>
          <w:tcPr>
            <w:tcW w:w="2525" w:type="dxa"/>
            <w:gridSpan w:val="2"/>
          </w:tcPr>
          <w:p w:rsidR="00243C52" w:rsidRDefault="008A4C84" w:rsidP="00243C52">
            <w:pPr>
              <w:spacing w:after="20"/>
              <w:jc w:val="center"/>
            </w:pPr>
            <w:r>
              <w:rPr>
                <w:noProof/>
              </w:rPr>
              <w:drawing>
                <wp:inline distT="0" distB="0" distL="0" distR="0" wp14:anchorId="041E9BED" wp14:editId="255093D6">
                  <wp:extent cx="1560447" cy="1828649"/>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8.png"/>
                          <pic:cNvPicPr/>
                        </pic:nvPicPr>
                        <pic:blipFill>
                          <a:blip r:embed="rId38">
                            <a:extLst>
                              <a:ext uri="{28A0092B-C50C-407E-A947-70E740481C1C}">
                                <a14:useLocalDpi xmlns:a14="http://schemas.microsoft.com/office/drawing/2010/main" val="0"/>
                              </a:ext>
                            </a:extLst>
                          </a:blip>
                          <a:stretch>
                            <a:fillRect/>
                          </a:stretch>
                        </pic:blipFill>
                        <pic:spPr>
                          <a:xfrm>
                            <a:off x="0" y="0"/>
                            <a:ext cx="1560447" cy="1828649"/>
                          </a:xfrm>
                          <a:prstGeom prst="rect">
                            <a:avLst/>
                          </a:prstGeom>
                        </pic:spPr>
                      </pic:pic>
                    </a:graphicData>
                  </a:graphic>
                </wp:inline>
              </w:drawing>
            </w:r>
          </w:p>
        </w:tc>
        <w:tc>
          <w:tcPr>
            <w:tcW w:w="2526" w:type="dxa"/>
          </w:tcPr>
          <w:p w:rsidR="00243C52" w:rsidRDefault="008A4C84" w:rsidP="00243C52">
            <w:pPr>
              <w:spacing w:after="20"/>
              <w:jc w:val="center"/>
            </w:pPr>
            <w:r>
              <w:rPr>
                <w:noProof/>
              </w:rPr>
              <w:drawing>
                <wp:inline distT="0" distB="0" distL="0" distR="0" wp14:anchorId="1F445030" wp14:editId="1AC4F3F1">
                  <wp:extent cx="1560447" cy="1828649"/>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7.png"/>
                          <pic:cNvPicPr/>
                        </pic:nvPicPr>
                        <pic:blipFill>
                          <a:blip r:embed="rId39">
                            <a:extLst>
                              <a:ext uri="{28A0092B-C50C-407E-A947-70E740481C1C}">
                                <a14:useLocalDpi xmlns:a14="http://schemas.microsoft.com/office/drawing/2010/main" val="0"/>
                              </a:ext>
                            </a:extLst>
                          </a:blip>
                          <a:stretch>
                            <a:fillRect/>
                          </a:stretch>
                        </pic:blipFill>
                        <pic:spPr>
                          <a:xfrm>
                            <a:off x="0" y="0"/>
                            <a:ext cx="1560447" cy="1828649"/>
                          </a:xfrm>
                          <a:prstGeom prst="rect">
                            <a:avLst/>
                          </a:prstGeom>
                        </pic:spPr>
                      </pic:pic>
                    </a:graphicData>
                  </a:graphic>
                </wp:inline>
              </w:drawing>
            </w:r>
          </w:p>
        </w:tc>
      </w:tr>
      <w:tr w:rsidR="00243C52" w:rsidTr="006919EB">
        <w:tc>
          <w:tcPr>
            <w:tcW w:w="2525" w:type="dxa"/>
          </w:tcPr>
          <w:p w:rsidR="00243C52" w:rsidRPr="00243C52" w:rsidRDefault="00243C52" w:rsidP="00243C52">
            <w:pPr>
              <w:spacing w:after="20"/>
              <w:jc w:val="center"/>
              <w:rPr>
                <w:sz w:val="16"/>
              </w:rPr>
            </w:pPr>
            <w:r w:rsidRPr="00243C52">
              <w:rPr>
                <w:sz w:val="16"/>
              </w:rPr>
              <w:t xml:space="preserve">Orig. (top)    </w:t>
            </w:r>
            <w:r>
              <w:rPr>
                <w:sz w:val="16"/>
              </w:rPr>
              <w:t xml:space="preserve"> </w:t>
            </w:r>
            <w:r w:rsidRPr="00243C52">
              <w:rPr>
                <w:sz w:val="16"/>
              </w:rPr>
              <w:t>Detail Transfer (bottom)</w:t>
            </w:r>
          </w:p>
        </w:tc>
        <w:tc>
          <w:tcPr>
            <w:tcW w:w="2526" w:type="dxa"/>
            <w:gridSpan w:val="2"/>
          </w:tcPr>
          <w:p w:rsidR="00243C52" w:rsidRPr="00243C52" w:rsidRDefault="00243C52" w:rsidP="00243C52">
            <w:pPr>
              <w:spacing w:after="20"/>
              <w:jc w:val="center"/>
              <w:rPr>
                <w:sz w:val="16"/>
              </w:rPr>
            </w:pPr>
            <w:r>
              <w:rPr>
                <w:sz w:val="16"/>
              </w:rPr>
              <w:t>Detail Transfer without Mask</w:t>
            </w:r>
          </w:p>
        </w:tc>
        <w:tc>
          <w:tcPr>
            <w:tcW w:w="2525" w:type="dxa"/>
            <w:gridSpan w:val="2"/>
          </w:tcPr>
          <w:p w:rsidR="00243C52" w:rsidRPr="00243C52" w:rsidRDefault="00243C52" w:rsidP="00243C52">
            <w:pPr>
              <w:spacing w:after="20"/>
              <w:jc w:val="center"/>
              <w:rPr>
                <w:sz w:val="16"/>
              </w:rPr>
            </w:pPr>
            <w:r>
              <w:rPr>
                <w:sz w:val="16"/>
              </w:rPr>
              <w:t>Shadow and Specularity Mask</w:t>
            </w:r>
          </w:p>
        </w:tc>
        <w:tc>
          <w:tcPr>
            <w:tcW w:w="2526" w:type="dxa"/>
          </w:tcPr>
          <w:p w:rsidR="00243C52" w:rsidRPr="00243C52" w:rsidRDefault="00243C52" w:rsidP="00243C52">
            <w:pPr>
              <w:spacing w:after="20"/>
              <w:jc w:val="center"/>
              <w:rPr>
                <w:sz w:val="16"/>
              </w:rPr>
            </w:pPr>
            <w:r>
              <w:rPr>
                <w:sz w:val="16"/>
              </w:rPr>
              <w:t>Detail Transfer using Mask</w:t>
            </w:r>
          </w:p>
        </w:tc>
      </w:tr>
      <w:tr w:rsidR="00243C52" w:rsidTr="006919EB">
        <w:tc>
          <w:tcPr>
            <w:tcW w:w="3367" w:type="dxa"/>
            <w:gridSpan w:val="2"/>
          </w:tcPr>
          <w:p w:rsidR="00243C52" w:rsidRDefault="008A4C84" w:rsidP="00243C52">
            <w:pPr>
              <w:spacing w:after="20"/>
              <w:jc w:val="center"/>
            </w:pPr>
            <w:r>
              <w:rPr>
                <w:noProof/>
              </w:rPr>
              <w:drawing>
                <wp:inline distT="0" distB="0" distL="0" distR="0" wp14:anchorId="10CF285D" wp14:editId="764C3A05">
                  <wp:extent cx="2090755" cy="101185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2.png"/>
                          <pic:cNvPicPr/>
                        </pic:nvPicPr>
                        <pic:blipFill>
                          <a:blip r:embed="rId40">
                            <a:extLst>
                              <a:ext uri="{28A0092B-C50C-407E-A947-70E740481C1C}">
                                <a14:useLocalDpi xmlns:a14="http://schemas.microsoft.com/office/drawing/2010/main" val="0"/>
                              </a:ext>
                            </a:extLst>
                          </a:blip>
                          <a:stretch>
                            <a:fillRect/>
                          </a:stretch>
                        </pic:blipFill>
                        <pic:spPr>
                          <a:xfrm>
                            <a:off x="0" y="0"/>
                            <a:ext cx="2090755" cy="1011852"/>
                          </a:xfrm>
                          <a:prstGeom prst="rect">
                            <a:avLst/>
                          </a:prstGeom>
                        </pic:spPr>
                      </pic:pic>
                    </a:graphicData>
                  </a:graphic>
                </wp:inline>
              </w:drawing>
            </w:r>
          </w:p>
        </w:tc>
        <w:tc>
          <w:tcPr>
            <w:tcW w:w="3367" w:type="dxa"/>
            <w:gridSpan w:val="2"/>
          </w:tcPr>
          <w:p w:rsidR="00243C52" w:rsidRDefault="008A4C84" w:rsidP="00243C52">
            <w:pPr>
              <w:spacing w:after="20"/>
              <w:jc w:val="center"/>
            </w:pPr>
            <w:r>
              <w:rPr>
                <w:noProof/>
              </w:rPr>
              <w:drawing>
                <wp:inline distT="0" distB="0" distL="0" distR="0" wp14:anchorId="655AC188" wp14:editId="65BF7803">
                  <wp:extent cx="2090755" cy="101185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3.png"/>
                          <pic:cNvPicPr/>
                        </pic:nvPicPr>
                        <pic:blipFill>
                          <a:blip r:embed="rId41">
                            <a:extLst>
                              <a:ext uri="{28A0092B-C50C-407E-A947-70E740481C1C}">
                                <a14:useLocalDpi xmlns:a14="http://schemas.microsoft.com/office/drawing/2010/main" val="0"/>
                              </a:ext>
                            </a:extLst>
                          </a:blip>
                          <a:stretch>
                            <a:fillRect/>
                          </a:stretch>
                        </pic:blipFill>
                        <pic:spPr>
                          <a:xfrm>
                            <a:off x="0" y="0"/>
                            <a:ext cx="2090755" cy="1011852"/>
                          </a:xfrm>
                          <a:prstGeom prst="rect">
                            <a:avLst/>
                          </a:prstGeom>
                        </pic:spPr>
                      </pic:pic>
                    </a:graphicData>
                  </a:graphic>
                </wp:inline>
              </w:drawing>
            </w:r>
          </w:p>
        </w:tc>
        <w:tc>
          <w:tcPr>
            <w:tcW w:w="3368" w:type="dxa"/>
            <w:gridSpan w:val="2"/>
          </w:tcPr>
          <w:p w:rsidR="00243C52" w:rsidRDefault="008A4C84" w:rsidP="00243C52">
            <w:pPr>
              <w:spacing w:after="20"/>
              <w:jc w:val="center"/>
            </w:pPr>
            <w:r>
              <w:rPr>
                <w:noProof/>
              </w:rPr>
              <w:drawing>
                <wp:inline distT="0" distB="0" distL="0" distR="0" wp14:anchorId="7D6C03B9" wp14:editId="33D7BAFB">
                  <wp:extent cx="2090755" cy="101185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6_Image_0004.png"/>
                          <pic:cNvPicPr/>
                        </pic:nvPicPr>
                        <pic:blipFill>
                          <a:blip r:embed="rId42">
                            <a:extLst>
                              <a:ext uri="{28A0092B-C50C-407E-A947-70E740481C1C}">
                                <a14:useLocalDpi xmlns:a14="http://schemas.microsoft.com/office/drawing/2010/main" val="0"/>
                              </a:ext>
                            </a:extLst>
                          </a:blip>
                          <a:stretch>
                            <a:fillRect/>
                          </a:stretch>
                        </pic:blipFill>
                        <pic:spPr>
                          <a:xfrm>
                            <a:off x="0" y="0"/>
                            <a:ext cx="2090755" cy="1011852"/>
                          </a:xfrm>
                          <a:prstGeom prst="rect">
                            <a:avLst/>
                          </a:prstGeom>
                        </pic:spPr>
                      </pic:pic>
                    </a:graphicData>
                  </a:graphic>
                </wp:inline>
              </w:drawing>
            </w:r>
          </w:p>
        </w:tc>
      </w:tr>
      <w:tr w:rsidR="00243C52" w:rsidTr="006919EB">
        <w:tc>
          <w:tcPr>
            <w:tcW w:w="3367" w:type="dxa"/>
            <w:gridSpan w:val="2"/>
          </w:tcPr>
          <w:p w:rsidR="00243C52" w:rsidRPr="00243C52" w:rsidRDefault="00243C52" w:rsidP="00243C52">
            <w:pPr>
              <w:spacing w:after="20"/>
              <w:jc w:val="center"/>
              <w:rPr>
                <w:sz w:val="16"/>
              </w:rPr>
            </w:pPr>
            <w:r w:rsidRPr="00243C52">
              <w:rPr>
                <w:sz w:val="16"/>
              </w:rPr>
              <w:t>Flash</w:t>
            </w:r>
          </w:p>
        </w:tc>
        <w:tc>
          <w:tcPr>
            <w:tcW w:w="3367" w:type="dxa"/>
            <w:gridSpan w:val="2"/>
          </w:tcPr>
          <w:p w:rsidR="00243C52" w:rsidRPr="00243C52" w:rsidRDefault="00243C52" w:rsidP="00243C52">
            <w:pPr>
              <w:spacing w:after="20"/>
              <w:jc w:val="center"/>
              <w:rPr>
                <w:sz w:val="16"/>
              </w:rPr>
            </w:pPr>
            <w:r w:rsidRPr="00243C52">
              <w:rPr>
                <w:sz w:val="16"/>
              </w:rPr>
              <w:t>No-Flash</w:t>
            </w:r>
          </w:p>
        </w:tc>
        <w:tc>
          <w:tcPr>
            <w:tcW w:w="3368" w:type="dxa"/>
            <w:gridSpan w:val="2"/>
          </w:tcPr>
          <w:p w:rsidR="00243C52" w:rsidRPr="00243C52" w:rsidRDefault="00243C52" w:rsidP="00243C52">
            <w:pPr>
              <w:spacing w:after="20"/>
              <w:jc w:val="center"/>
              <w:rPr>
                <w:sz w:val="16"/>
              </w:rPr>
            </w:pPr>
            <w:r w:rsidRPr="00243C52">
              <w:rPr>
                <w:sz w:val="16"/>
              </w:rPr>
              <w:t>Detail Transfer with Denoising</w:t>
            </w:r>
          </w:p>
        </w:tc>
      </w:tr>
      <w:tr w:rsidR="00C723D1" w:rsidTr="00243C52">
        <w:tc>
          <w:tcPr>
            <w:tcW w:w="10102" w:type="dxa"/>
            <w:gridSpan w:val="6"/>
          </w:tcPr>
          <w:p w:rsidR="00685714" w:rsidRPr="00F34206" w:rsidRDefault="004734B3" w:rsidP="00E535FF">
            <w:pPr>
              <w:pStyle w:val="Captions"/>
              <w:spacing w:after="160"/>
            </w:pPr>
            <w:bookmarkStart w:id="13" w:name="_Ref61922600"/>
            <w:bookmarkStart w:id="14" w:name="_Ref61922596"/>
            <w:r>
              <w:t xml:space="preserve">Figure </w:t>
            </w:r>
            <w:bookmarkEnd w:id="13"/>
            <w:r w:rsidR="002313ED">
              <w:t>8</w:t>
            </w:r>
            <w:r>
              <w:t xml:space="preserve">: </w:t>
            </w:r>
            <w:bookmarkEnd w:id="14"/>
            <w:r>
              <w:t xml:space="preserve">(top row) </w:t>
            </w:r>
            <w:r w:rsidRPr="00310132">
              <w:t>The</w:t>
            </w:r>
            <w:r>
              <w:t xml:space="preserve"> </w:t>
            </w:r>
            <w:smartTag w:uri="urn:schemas-microsoft-com:office:smarttags" w:element="State">
              <w:r>
                <w:t>fla</w:t>
              </w:r>
            </w:smartTag>
            <w:r>
              <w:t xml:space="preserve">sh image does not contain true detail information in shadows and specular regions. When we naively apply our denoising and detail transfer algorithms, </w:t>
            </w:r>
            <w:r w:rsidR="00EF171A">
              <w:t xml:space="preserve">these </w:t>
            </w:r>
            <w:r>
              <w:t>regions generate artifacts as indicated by the</w:t>
            </w:r>
            <w:r w:rsidR="00EF171A">
              <w:t xml:space="preserve"> white arrows. To prevent these</w:t>
            </w:r>
            <w:r>
              <w:t xml:space="preserve"> artifacts</w:t>
            </w:r>
            <w:r w:rsidR="00DA376A">
              <w:t>,</w:t>
            </w:r>
            <w:r>
              <w:t xml:space="preserve"> we revert to basic bilateral filtering within </w:t>
            </w:r>
            <w:r w:rsidR="00BE3F5A">
              <w:t>these regions</w:t>
            </w:r>
            <w:r>
              <w:t>. (</w:t>
            </w:r>
            <w:r w:rsidR="00BE3F5A">
              <w:t>bottom row). The</w:t>
            </w:r>
            <w:r>
              <w:t xml:space="preserve"> dark brown pot on the left is extremely noisy in the no-flash image. The green pot on the right is also noisy, but as shown in the flash image </w:t>
            </w:r>
            <w:r w:rsidR="00BE3F5A">
              <w:t>it exhibits</w:t>
            </w:r>
            <w:r>
              <w:t xml:space="preserve"> true texture detail. Our detail transfer technique smooth</w:t>
            </w:r>
            <w:r w:rsidR="00BE3F5A">
              <w:t>es</w:t>
            </w:r>
            <w:r>
              <w:t xml:space="preserve"> the noise while maintaining the texture. Also note that the flash shadow/specularity detection algorithm properly mask</w:t>
            </w:r>
            <w:r w:rsidR="007C7598">
              <w:t>s</w:t>
            </w:r>
            <w:r>
              <w:t xml:space="preserve"> out the large specular highlight on the brown pot and does not transfer that detail to the final image.</w:t>
            </w:r>
          </w:p>
        </w:tc>
      </w:tr>
    </w:tbl>
    <w:p w:rsidR="00B12717" w:rsidRDefault="00A83F97" w:rsidP="0048279A">
      <w:pPr>
        <w:pStyle w:val="BodyText"/>
      </w:pPr>
      <w:r>
        <w:t>T</w:t>
      </w:r>
      <w:r w:rsidR="00C9109F">
        <w:t>he difference imag</w:t>
      </w:r>
      <w:r w:rsidR="00C96124">
        <w:t>e</w:t>
      </w:r>
      <w:r w:rsidR="00245C4D">
        <w:t xml:space="preserve"> </w:t>
      </w:r>
      <m:oMath>
        <m:r>
          <m:rPr>
            <m:sty m:val="p"/>
          </m:rPr>
          <w:rPr>
            <w:rFonts w:ascii="Cambria Math" w:hAnsi="Cambria Math"/>
          </w:rPr>
          <m:t>Δ</m:t>
        </m:r>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Lin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Lin</m:t>
            </m:r>
          </m:sup>
        </m:sSup>
      </m:oMath>
      <w:r w:rsidR="00C96124">
        <w:t xml:space="preserve"> </w:t>
      </w:r>
      <w:r w:rsidR="00C9109F">
        <w:t>corresponds to the illum</w:t>
      </w:r>
      <w:r w:rsidR="00C9109F">
        <w:t>i</w:t>
      </w:r>
      <w:r w:rsidR="00C9109F">
        <w:t>nation due to the flash only</w:t>
      </w:r>
      <w:r w:rsidR="001E4478">
        <w:t>,</w:t>
      </w:r>
      <w:r w:rsidR="00FA4A51">
        <w:t xml:space="preserve"> </w:t>
      </w:r>
      <w:r w:rsidR="00DA376A">
        <w:t>which is</w:t>
      </w:r>
      <w:r w:rsidR="00C9109F">
        <w:t xml:space="preserve"> </w:t>
      </w:r>
      <w:r w:rsidR="00DA376A">
        <w:t xml:space="preserve">proportional to </w:t>
      </w:r>
      <w:r w:rsidR="00C9109F">
        <w:t xml:space="preserve">the surface albedo </w:t>
      </w:r>
      <w:r w:rsidR="00C96124">
        <w:t>at</w:t>
      </w:r>
      <w:r w:rsidR="00446D72">
        <w:t xml:space="preserve"> each pixel</w:t>
      </w:r>
      <w:r w:rsidR="00192175">
        <w:t xml:space="preserve"> </w:t>
      </w:r>
      <m:oMath>
        <m:r>
          <w:rPr>
            <w:rFonts w:ascii="Cambria Math" w:hAnsi="Cambria Math"/>
          </w:rPr>
          <m:t>p</m:t>
        </m:r>
      </m:oMath>
      <w:r w:rsidR="00446D72">
        <w:t xml:space="preserve">. </w:t>
      </w:r>
      <w:r w:rsidR="00486053">
        <w:t>Note that the albedo estimate</w:t>
      </w:r>
      <w:r w:rsidR="00245C4D">
        <w:t xml:space="preserve"> </w:t>
      </w:r>
      <m:oMath>
        <m:r>
          <m:rPr>
            <m:sty m:val="p"/>
          </m:rPr>
          <w:rPr>
            <w:rFonts w:ascii="Cambria Math" w:hAnsi="Cambria Math"/>
          </w:rPr>
          <m:t>Δ</m:t>
        </m:r>
      </m:oMath>
      <w:r w:rsidR="00486053">
        <w:t xml:space="preserve"> has u</w:t>
      </w:r>
      <w:r w:rsidR="00486053">
        <w:t>n</w:t>
      </w:r>
      <w:r w:rsidR="00486053">
        <w:t xml:space="preserve">known scale, because both the distance and orientation of the surface are unknown. </w:t>
      </w:r>
      <w:r w:rsidR="00C9109F">
        <w:t>Here</w:t>
      </w:r>
      <w:r w:rsidR="00446D72">
        <w:t xml:space="preserve"> we are assuming </w:t>
      </w:r>
      <w:r w:rsidR="003C5B5F">
        <w:t xml:space="preserve">either </w:t>
      </w:r>
      <w:r w:rsidR="00446D72">
        <w:t xml:space="preserve">that </w:t>
      </w:r>
      <w:r w:rsidR="002217B2">
        <w:t>the surface</w:t>
      </w:r>
      <w:r w:rsidR="00446D72">
        <w:t xml:space="preserve"> </w:t>
      </w:r>
      <w:r w:rsidR="002217B2">
        <w:t xml:space="preserve">is </w:t>
      </w:r>
      <w:r w:rsidR="00F60E6E">
        <w:t>diffuse</w:t>
      </w:r>
      <w:r w:rsidR="00446D72">
        <w:t xml:space="preserve"> or </w:t>
      </w:r>
      <w:r w:rsidR="003C5B5F">
        <w:t xml:space="preserve">that </w:t>
      </w:r>
      <w:r w:rsidR="002217B2">
        <w:t>its</w:t>
      </w:r>
      <w:r w:rsidR="00446D72">
        <w:t xml:space="preserve"> specular co</w:t>
      </w:r>
      <w:r w:rsidR="00F60E6E">
        <w:t>lor matches its diffuse color. As a counter-example</w:t>
      </w:r>
      <w:r w:rsidR="00192175">
        <w:t>, t</w:t>
      </w:r>
      <w:r w:rsidR="00446D72">
        <w:t xml:space="preserve">his </w:t>
      </w:r>
      <w:r w:rsidR="00A2082C">
        <w:t>is not</w:t>
      </w:r>
      <w:r w:rsidR="00446D72">
        <w:t xml:space="preserve"> true of </w:t>
      </w:r>
      <w:r w:rsidR="00486053">
        <w:t>plastics</w:t>
      </w:r>
      <w:r w:rsidR="00F60E6E">
        <w:t>.</w:t>
      </w:r>
      <w:r w:rsidR="00524AA5">
        <w:t xml:space="preserve"> </w:t>
      </w:r>
      <w:r w:rsidR="00FA4A51">
        <w:t>Similarly</w:t>
      </w:r>
      <w:r w:rsidR="00524AA5">
        <w:t>, semi-transparent surfaces w</w:t>
      </w:r>
      <w:r w:rsidR="001016E4">
        <w:t>ould give erroneous estimates of albedo</w:t>
      </w:r>
      <w:r w:rsidR="00524AA5">
        <w:t>.</w:t>
      </w:r>
      <w:r w:rsidR="0020477B">
        <w:t xml:space="preserve"> </w:t>
      </w:r>
    </w:p>
    <w:p w:rsidR="00370563" w:rsidRDefault="00192175" w:rsidP="00370563">
      <w:pPr>
        <w:pStyle w:val="BodyText"/>
      </w:pPr>
      <w:r>
        <w:t xml:space="preserve">Since </w:t>
      </w:r>
      <w:r w:rsidR="00A2082C">
        <w:t>the surface at</w:t>
      </w:r>
      <w:r>
        <w:t xml:space="preserve"> pixel </w:t>
      </w:r>
      <m:oMath>
        <m:r>
          <w:rPr>
            <w:rFonts w:ascii="Cambria Math" w:hAnsi="Cambria Math"/>
          </w:rPr>
          <m:t>p</m:t>
        </m:r>
      </m:oMath>
      <w:r w:rsidR="00A2082C" w:rsidRPr="00A2082C">
        <w:t xml:space="preserve"> </w:t>
      </w:r>
      <w:r>
        <w:t>has color</w:t>
      </w:r>
      <w:r w:rsidR="00245C4D">
        <w:t xml:space="preserve"> </w:t>
      </w: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00A2082C">
        <w:t xml:space="preserve"> in the ambient image and </w:t>
      </w:r>
      <w:r w:rsidR="00DA376A">
        <w:t>the scaled</w:t>
      </w:r>
      <w:r w:rsidR="00A2082C">
        <w:t xml:space="preserve"> albedo</w:t>
      </w:r>
      <w:r w:rsidR="00245C4D">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m:t>
            </m:r>
          </m:sub>
        </m:sSub>
      </m:oMath>
      <w:r w:rsidR="00524AA5">
        <w:t>, we can estimate the ambient illumina</w:t>
      </w:r>
      <w:r w:rsidR="002217B2">
        <w:t xml:space="preserve">tion at the surface </w:t>
      </w:r>
      <w:r w:rsidR="00142CCB">
        <w:t>with the ratio:</w:t>
      </w:r>
      <w:r w:rsidR="002217B2">
        <w:tab/>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447"/>
        <w:gridCol w:w="223"/>
      </w:tblGrid>
      <w:tr w:rsidR="00245C4D" w:rsidRPr="00AD3686" w:rsidTr="00B64A3E">
        <w:trPr>
          <w:jc w:val="center"/>
        </w:trPr>
        <w:tc>
          <w:tcPr>
            <w:tcW w:w="130" w:type="pct"/>
            <w:vAlign w:val="center"/>
          </w:tcPr>
          <w:p w:rsidR="00245C4D" w:rsidRPr="00AD3686" w:rsidRDefault="00245C4D" w:rsidP="00D45303">
            <w:pPr>
              <w:pStyle w:val="BodyText"/>
              <w:spacing w:before="120" w:after="120" w:line="240" w:lineRule="auto"/>
            </w:pPr>
          </w:p>
        </w:tc>
        <w:tc>
          <w:tcPr>
            <w:tcW w:w="4637" w:type="pct"/>
            <w:vAlign w:val="center"/>
          </w:tcPr>
          <w:p w:rsidR="00245C4D" w:rsidRPr="00AD3686" w:rsidRDefault="00581192" w:rsidP="00150202">
            <w:pPr>
              <w:pStyle w:val="BodyText"/>
              <w:spacing w:before="120" w:after="120" w:line="240" w:lineRule="auto"/>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A</m:t>
                        </m:r>
                      </m:e>
                      <m:sub>
                        <m:r>
                          <w:rPr>
                            <w:rFonts w:ascii="Cambria Math" w:hAnsi="Cambria Math"/>
                            <w:highlight w:val="yellow"/>
                          </w:rPr>
                          <m:t>p</m:t>
                        </m:r>
                      </m:sub>
                    </m:sSub>
                  </m:num>
                  <m:den>
                    <m:sSub>
                      <m:sSubPr>
                        <m:ctrlPr>
                          <w:rPr>
                            <w:rFonts w:ascii="Cambria Math" w:hAnsi="Cambria Math"/>
                            <w:i/>
                            <w:highlight w:val="yellow"/>
                          </w:rPr>
                        </m:ctrlPr>
                      </m:sSubPr>
                      <m:e>
                        <m:r>
                          <m:rPr>
                            <m:sty m:val="p"/>
                          </m:rPr>
                          <w:rPr>
                            <w:rFonts w:ascii="Cambria Math" w:hAnsi="Cambria Math"/>
                            <w:highlight w:val="yellow"/>
                          </w:rPr>
                          <m:t>Δ</m:t>
                        </m:r>
                        <m:ctrlPr>
                          <w:rPr>
                            <w:rFonts w:ascii="Cambria Math" w:hAnsi="Cambria Math"/>
                            <w:highlight w:val="yellow"/>
                          </w:rPr>
                        </m:ctrlPr>
                      </m:e>
                      <m:sub>
                        <m:r>
                          <w:rPr>
                            <w:rFonts w:ascii="Cambria Math" w:hAnsi="Cambria Math"/>
                            <w:highlight w:val="yellow"/>
                          </w:rPr>
                          <m:t>p</m:t>
                        </m:r>
                      </m:sub>
                    </m:sSub>
                  </m:den>
                </m:f>
                <m:r>
                  <w:rPr>
                    <w:rFonts w:ascii="Cambria Math" w:hAnsi="Cambria Math"/>
                  </w:rPr>
                  <m:t xml:space="preserve"> ,</m:t>
                </m:r>
              </m:oMath>
            </m:oMathPara>
          </w:p>
        </w:tc>
        <w:tc>
          <w:tcPr>
            <w:tcW w:w="233" w:type="pct"/>
            <w:vAlign w:val="center"/>
          </w:tcPr>
          <w:p w:rsidR="00245C4D" w:rsidRPr="00AD3686" w:rsidRDefault="00245C4D" w:rsidP="00D45303">
            <w:pPr>
              <w:pStyle w:val="BodyText"/>
              <w:numPr>
                <w:ilvl w:val="0"/>
                <w:numId w:val="29"/>
              </w:numPr>
              <w:spacing w:before="120" w:after="120" w:line="240" w:lineRule="auto"/>
              <w:jc w:val="right"/>
            </w:pPr>
          </w:p>
        </w:tc>
      </w:tr>
    </w:tbl>
    <w:p w:rsidR="00CA7D50" w:rsidRDefault="00DA376A" w:rsidP="0020477B">
      <w:pPr>
        <w:pStyle w:val="BodyText"/>
      </w:pPr>
      <w:r>
        <w:t>which</w:t>
      </w:r>
      <w:r w:rsidR="00142CCB">
        <w:t xml:space="preserve"> is computed </w:t>
      </w:r>
      <w:r w:rsidR="00FA4A51">
        <w:t>per</w:t>
      </w:r>
      <w:r w:rsidR="00142CCB">
        <w:t xml:space="preserve"> color channel. </w:t>
      </w:r>
      <w:r w:rsidR="0020477B">
        <w:t>Again, this estimated color</w:t>
      </w:r>
      <w:r w:rsidR="00B83FC1">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20477B">
        <w:t xml:space="preserve"> has </w:t>
      </w:r>
      <w:r>
        <w:t xml:space="preserve">an </w:t>
      </w:r>
      <w:r w:rsidR="0020477B">
        <w:t xml:space="preserve">unknown scale, so we normalize it at each pixel </w:t>
      </w:r>
      <m:oMath>
        <m:r>
          <w:rPr>
            <w:rFonts w:ascii="Cambria Math" w:hAnsi="Cambria Math"/>
          </w:rPr>
          <m:t>p</m:t>
        </m:r>
      </m:oMath>
      <w:r w:rsidR="00F3090D">
        <w:t xml:space="preserve"> (see </w:t>
      </w:r>
      <w:r w:rsidR="005D7C01">
        <w:t>inset</w:t>
      </w:r>
      <w:r w:rsidR="004072DE" w:rsidRPr="004072DE">
        <w:t xml:space="preserve"> </w:t>
      </w:r>
      <w:r w:rsidR="002313ED">
        <w:t>Figure 9</w:t>
      </w:r>
      <w:r w:rsidR="00F3090D" w:rsidRPr="004072DE">
        <w:t>)</w:t>
      </w:r>
      <w:r w:rsidR="00E554BF">
        <w:t xml:space="preserve">. </w:t>
      </w:r>
      <w:r w:rsidR="003C5B5F" w:rsidRPr="004072DE">
        <w:t>Ou</w:t>
      </w:r>
      <w:r w:rsidR="003C5B5F">
        <w:t>r goal is to analyze</w:t>
      </w:r>
      <w:r w:rsidR="00B83FC1">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3C5B5F">
        <w:t xml:space="preserve"> at all image pixels to infer the ambient </w:t>
      </w:r>
      <w:r>
        <w:t xml:space="preserve">illumination </w:t>
      </w:r>
      <w:r w:rsidR="003C5B5F">
        <w:t>color</w:t>
      </w:r>
      <w:r w:rsidR="002839FA">
        <w:t xml:space="preserve"> </w:t>
      </w:r>
      <m:oMath>
        <m:r>
          <w:rPr>
            <w:rFonts w:ascii="Cambria Math" w:hAnsi="Cambria Math"/>
          </w:rPr>
          <m:t>c</m:t>
        </m:r>
      </m:oMath>
      <w:r w:rsidR="003C5B5F">
        <w:t>.</w:t>
      </w:r>
      <w:r w:rsidR="00EC48F8">
        <w:t xml:space="preserve"> </w:t>
      </w:r>
      <w:r w:rsidR="00CA7D50">
        <w:t>To make this inference more robust, we discard pixels for which the estimate has low confidence. We can afford to do this since we only need to derive a single color from millions of pixels. Specifically, we ignore pixels for which either</w:t>
      </w:r>
      <w:r w:rsidR="00B83FC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p</m:t>
                </m:r>
              </m:sub>
            </m:sSub>
          </m:e>
        </m:d>
        <m:r>
          <w:rPr>
            <w:rFonts w:ascii="Cambria Math" w:hAnsi="Cambria Math"/>
          </w:rPr>
          <m:t>&lt;</m:t>
        </m:r>
        <m:sSub>
          <m:sSubPr>
            <m:ctrlPr>
              <w:rPr>
                <w:rFonts w:ascii="Cambria Math" w:hAnsi="Cambria Math"/>
                <w:i/>
              </w:rPr>
            </m:ctrlPr>
          </m:sSubPr>
          <m:e>
            <m:r>
              <w:rPr>
                <w:rFonts w:ascii="Cambria Math" w:hAnsi="Cambria Math"/>
              </w:rPr>
              <m:t>τ</m:t>
            </m:r>
          </m:e>
          <m:sub>
            <m:r>
              <w:rPr>
                <w:rFonts w:ascii="Cambria Math" w:hAnsi="Cambria Math"/>
              </w:rPr>
              <m:t>1</m:t>
            </m:r>
          </m:sub>
        </m:sSub>
      </m:oMath>
      <w:r w:rsidR="00CA7D50">
        <w:t xml:space="preserve"> or </w:t>
      </w:r>
      <w:r w:rsidR="002839FA">
        <w:t>the luminance of</w:t>
      </w:r>
      <w:r w:rsidR="00B83FC1">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p</m:t>
            </m:r>
          </m:sub>
        </m:sSub>
        <m:r>
          <w:rPr>
            <w:rFonts w:ascii="Cambria Math" w:hAnsi="Cambria Math"/>
          </w:rPr>
          <m:t>&lt;</m:t>
        </m:r>
        <m:sSub>
          <m:sSubPr>
            <m:ctrlPr>
              <w:rPr>
                <w:rFonts w:ascii="Cambria Math" w:hAnsi="Cambria Math"/>
                <w:i/>
              </w:rPr>
            </m:ctrlPr>
          </m:sSubPr>
          <m:e>
            <m:r>
              <w:rPr>
                <w:rFonts w:ascii="Cambria Math" w:hAnsi="Cambria Math"/>
              </w:rPr>
              <m:t>τ</m:t>
            </m:r>
          </m:e>
          <m:sub>
            <m:r>
              <w:rPr>
                <w:rFonts w:ascii="Cambria Math" w:hAnsi="Cambria Math"/>
              </w:rPr>
              <m:t>2</m:t>
            </m:r>
          </m:sub>
        </m:sSub>
      </m:oMath>
      <w:r w:rsidR="001E4478">
        <w:t xml:space="preserve"> in any channel</w:t>
      </w:r>
      <w:r w:rsidR="00CA7D50">
        <w:t>, since these small values make the ratio</w:t>
      </w:r>
      <w:r w:rsidR="00EC48F8">
        <w:t xml:space="preserve"> less reliable. We set </w:t>
      </w:r>
      <w:r w:rsidR="00E55988">
        <w:t>both</w:t>
      </w:r>
      <w:r w:rsidR="00B83FC1">
        <w:t xml:space="preserve"> </w:t>
      </w:r>
      <m:oMath>
        <m:sSub>
          <m:sSubPr>
            <m:ctrlPr>
              <w:rPr>
                <w:rFonts w:ascii="Cambria Math" w:hAnsi="Cambria Math"/>
                <w:i/>
              </w:rPr>
            </m:ctrlPr>
          </m:sSubPr>
          <m:e>
            <m:r>
              <w:rPr>
                <w:rFonts w:ascii="Cambria Math" w:hAnsi="Cambria Math"/>
              </w:rPr>
              <m:t>τ</m:t>
            </m:r>
          </m:e>
          <m:sub>
            <m:r>
              <w:rPr>
                <w:rFonts w:ascii="Cambria Math" w:hAnsi="Cambria Math"/>
              </w:rPr>
              <m:t>1</m:t>
            </m:r>
          </m:sub>
        </m:sSub>
      </m:oMath>
      <w:r w:rsidR="00EC48F8">
        <w:t xml:space="preserve"> and</w:t>
      </w:r>
      <w:r w:rsidR="00B83FC1">
        <w:t xml:space="preserve">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rsidR="00444F9C">
        <w:t xml:space="preserve"> </w:t>
      </w:r>
      <w:r w:rsidR="00A12F92">
        <w:t xml:space="preserve">to about </w:t>
      </w:r>
      <w:r w:rsidR="003268E6">
        <w:t>2</w:t>
      </w:r>
      <w:r w:rsidR="00E55988">
        <w:t>% of the range of</w:t>
      </w:r>
      <w:r w:rsidR="00A12F92">
        <w:t xml:space="preserve"> </w:t>
      </w:r>
      <w:r w:rsidR="00E55988">
        <w:t>color values</w:t>
      </w:r>
      <w:r w:rsidR="003268E6">
        <w:t>.</w:t>
      </w:r>
    </w:p>
    <w:p w:rsidR="00D7174B" w:rsidRDefault="00EC48F8" w:rsidP="00D7174B">
      <w:pPr>
        <w:pStyle w:val="BodyText"/>
      </w:pPr>
      <w:r>
        <w:t xml:space="preserve">Finally, </w:t>
      </w:r>
      <w:r w:rsidR="002839FA">
        <w:t xml:space="preserve">we compute the ambient color estimate </w:t>
      </w:r>
      <m:oMath>
        <m:r>
          <w:rPr>
            <w:rFonts w:ascii="Cambria Math" w:hAnsi="Cambria Math"/>
          </w:rPr>
          <m:t>c</m:t>
        </m:r>
      </m:oMath>
      <w:r w:rsidR="001E4478">
        <w:t xml:space="preserve"> </w:t>
      </w:r>
      <w:r w:rsidR="002839FA">
        <w:t>for the scene</w:t>
      </w:r>
      <w:r w:rsidRPr="00ED78C6">
        <w:t xml:space="preserve"> </w:t>
      </w:r>
      <w:r>
        <w:t>as the mean of</w:t>
      </w:r>
      <w:r w:rsidR="00B83FC1">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E6AE7">
        <w:t xml:space="preserve"> for </w:t>
      </w:r>
      <w:r>
        <w:t>the non-discarded pixels. (</w:t>
      </w:r>
      <w:r w:rsidR="00AD46D0">
        <w:t>An alternative is to select</w:t>
      </w:r>
      <w:r>
        <w:t xml:space="preserve"> </w:t>
      </w:r>
      <m:oMath>
        <m:r>
          <w:rPr>
            <w:rFonts w:ascii="Cambria Math" w:hAnsi="Cambria Math"/>
          </w:rPr>
          <m:t>c</m:t>
        </m:r>
      </m:oMath>
      <w:r>
        <w:t xml:space="preserve"> as the</w:t>
      </w:r>
      <w:r w:rsidR="009E5FB1">
        <w:t xml:space="preserve"> principal component of</w:t>
      </w:r>
      <w:r w:rsidR="00B83FC1">
        <w:t xml:space="preserve"> </w:t>
      </w:r>
      <m:oMath>
        <m:r>
          <w:rPr>
            <w:rFonts w:ascii="Cambria Math" w:hAnsi="Cambria Math"/>
          </w:rPr>
          <m:t>C</m:t>
        </m:r>
      </m:oMath>
      <w:r w:rsidR="009E5FB1">
        <w:t>, obtained as the</w:t>
      </w:r>
      <w:r>
        <w:t xml:space="preserve"> eige</w:t>
      </w:r>
      <w:r>
        <w:t>n</w:t>
      </w:r>
      <w:r>
        <w:t>vector of</w:t>
      </w:r>
      <w:r w:rsidR="00B83FC1">
        <w:t xml:space="preserve"> </w:t>
      </w:r>
      <m:oMath>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C</m:t>
        </m:r>
      </m:oMath>
      <w:r>
        <w:t xml:space="preserve"> with the largest eigenvalue</w:t>
      </w:r>
      <w:r w:rsidR="00AD46D0">
        <w:t>, and this gives a similar answer.)</w:t>
      </w:r>
    </w:p>
    <w:p w:rsidR="00D7174B" w:rsidRDefault="00D7174B" w:rsidP="00D7174B">
      <w:pPr>
        <w:pStyle w:val="BodyText"/>
      </w:pPr>
      <w:r>
        <w:t xml:space="preserve">Having inferred the scene ambient color </w:t>
      </w:r>
      <m:oMath>
        <m:r>
          <w:rPr>
            <w:rFonts w:ascii="Cambria Math" w:hAnsi="Cambria Math"/>
          </w:rPr>
          <m:t>c</m:t>
        </m:r>
      </m:oMath>
      <w:r>
        <w:t>, we white-balance the image by scaling the color channels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375"/>
        <w:gridCol w:w="295"/>
      </w:tblGrid>
      <w:tr w:rsidR="00B83FC1" w:rsidRPr="00AD3686" w:rsidTr="00DE3AA9">
        <w:trPr>
          <w:jc w:val="center"/>
        </w:trPr>
        <w:tc>
          <w:tcPr>
            <w:tcW w:w="130" w:type="pct"/>
            <w:vAlign w:val="center"/>
          </w:tcPr>
          <w:p w:rsidR="00B83FC1" w:rsidRPr="00AD3686" w:rsidRDefault="00B83FC1" w:rsidP="00D45303">
            <w:pPr>
              <w:pStyle w:val="BodyText"/>
              <w:spacing w:before="120" w:after="120" w:line="240" w:lineRule="auto"/>
            </w:pPr>
          </w:p>
        </w:tc>
        <w:tc>
          <w:tcPr>
            <w:tcW w:w="4562" w:type="pct"/>
            <w:vAlign w:val="center"/>
          </w:tcPr>
          <w:p w:rsidR="00B83FC1" w:rsidRPr="00AD3686" w:rsidRDefault="00581192" w:rsidP="00D45303">
            <w:pPr>
              <w:pStyle w:val="BodyText"/>
              <w:spacing w:before="120" w:after="120" w:line="240" w:lineRule="auto"/>
            </w:pPr>
            <m:oMathPara>
              <m:oMath>
                <m:sSubSup>
                  <m:sSubSupPr>
                    <m:ctrlPr>
                      <w:rPr>
                        <w:rFonts w:ascii="Cambria Math" w:hAnsi="Cambria Math"/>
                        <w:i/>
                      </w:rPr>
                    </m:ctrlPr>
                  </m:sSubSupPr>
                  <m:e>
                    <m:r>
                      <w:rPr>
                        <w:rFonts w:ascii="Cambria Math" w:hAnsi="Cambria Math"/>
                      </w:rPr>
                      <m:t>A</m:t>
                    </m:r>
                  </m:e>
                  <m:sub>
                    <m:r>
                      <w:rPr>
                        <w:rFonts w:ascii="Cambria Math" w:hAnsi="Cambria Math"/>
                      </w:rPr>
                      <m:t>p</m:t>
                    </m:r>
                  </m:sub>
                  <m:sup>
                    <m:r>
                      <w:rPr>
                        <w:rFonts w:ascii="Cambria Math" w:hAnsi="Cambria Math"/>
                      </w:rPr>
                      <m:t>WB</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 xml:space="preserve"> .</m:t>
                </m:r>
              </m:oMath>
            </m:oMathPara>
          </w:p>
        </w:tc>
        <w:tc>
          <w:tcPr>
            <w:tcW w:w="308" w:type="pct"/>
            <w:vAlign w:val="center"/>
          </w:tcPr>
          <w:p w:rsidR="00B83FC1" w:rsidRPr="00AD3686" w:rsidRDefault="00B83FC1" w:rsidP="00D45303">
            <w:pPr>
              <w:pStyle w:val="BodyText"/>
              <w:numPr>
                <w:ilvl w:val="0"/>
                <w:numId w:val="29"/>
              </w:numPr>
              <w:spacing w:before="120" w:after="120" w:line="240" w:lineRule="auto"/>
              <w:jc w:val="right"/>
            </w:pPr>
          </w:p>
        </w:tc>
      </w:tr>
    </w:tbl>
    <w:p w:rsidR="00D7174B" w:rsidRDefault="00D7174B" w:rsidP="00D7174B">
      <w:pPr>
        <w:pStyle w:val="BodyText"/>
      </w:pPr>
      <w:r>
        <w:t>Again, the computation is performed per color chan</w:t>
      </w:r>
      <w:r w:rsidRPr="004072DE">
        <w:t xml:space="preserve">nel. </w:t>
      </w:r>
    </w:p>
    <w:p w:rsidR="00D7174B" w:rsidRDefault="00D7174B" w:rsidP="00D7174B">
      <w:pPr>
        <w:pStyle w:val="BodyText"/>
      </w:pPr>
      <w:r w:rsidRPr="00F72104">
        <w:rPr>
          <w:b/>
        </w:rPr>
        <w:t>Results</w:t>
      </w:r>
      <w:r>
        <w:rPr>
          <w:b/>
        </w:rPr>
        <w:t xml:space="preserve"> &amp; </w:t>
      </w:r>
      <w:r w:rsidRPr="00F72104">
        <w:rPr>
          <w:b/>
        </w:rPr>
        <w:t>Discussion.</w:t>
      </w:r>
      <w:r w:rsidRPr="00ED78C6">
        <w:t xml:space="preserve"> </w:t>
      </w:r>
      <w:r w:rsidR="002313ED">
        <w:t>Figure 9</w:t>
      </w:r>
      <w:r w:rsidRPr="004072DE">
        <w:t xml:space="preserve"> </w:t>
      </w:r>
      <w:r>
        <w:t xml:space="preserve">shows an example of white balancing an ambient image. </w:t>
      </w:r>
      <w:r w:rsidR="00110CF0">
        <w:t>The</w:t>
      </w:r>
      <w:r>
        <w:t xml:space="preserve"> white balancing significantly changes the overall hue of the image, </w:t>
      </w:r>
      <w:r w:rsidR="00110CF0">
        <w:t>setting</w:t>
      </w:r>
      <w:r>
        <w:t xml:space="preserve"> the color of the wood table to a </w:t>
      </w:r>
      <w:r w:rsidR="00443F29">
        <w:t xml:space="preserve">yellowish </w:t>
      </w:r>
      <w:r>
        <w:t xml:space="preserve">gray, as it would appear in white light. </w:t>
      </w:r>
    </w:p>
    <w:p w:rsidR="00D7174B" w:rsidRPr="00E428E3" w:rsidRDefault="00D7174B" w:rsidP="00D7174B">
      <w:pPr>
        <w:pStyle w:val="BodyText"/>
      </w:pPr>
      <w:r>
        <w:t xml:space="preserve">In inferring ambient color </w:t>
      </w:r>
      <m:oMath>
        <m:r>
          <w:rPr>
            <w:rFonts w:ascii="Cambria Math" w:hAnsi="Cambria Math"/>
          </w:rPr>
          <m:t>c</m:t>
        </m:r>
      </m:oMath>
      <w:r>
        <w:t>, one could also prune outliers and look for spatial relationships in the image</w:t>
      </w:r>
      <w:r w:rsidR="00DE3AA9">
        <w:t xml:space="preserve"> </w:t>
      </w:r>
      <m:oMath>
        <m:r>
          <w:rPr>
            <w:rFonts w:ascii="Cambria Math" w:hAnsi="Cambria Math"/>
          </w:rPr>
          <m:t>C</m:t>
        </m:r>
      </m:oMath>
      <w:r>
        <w:t>. In addition, the scene may have multiple regions with different ambient colors, and these could be segmented and processed independently.</w:t>
      </w:r>
    </w:p>
    <w:p w:rsidR="00D7174B" w:rsidRDefault="00D7174B" w:rsidP="00D7174B">
      <w:pPr>
        <w:pStyle w:val="BodyText"/>
      </w:pPr>
      <w:r>
        <w:t xml:space="preserve">White-balancing is a </w:t>
      </w:r>
      <w:r w:rsidR="00443F29">
        <w:t>challenging</w:t>
      </w:r>
      <w:r>
        <w:t xml:space="preserve"> problem because the perception of “white” depends in part on the adapt</w:t>
      </w:r>
      <w:r w:rsidR="00517370">
        <w:t>at</w:t>
      </w:r>
      <w:r>
        <w:t>ion state of the viewer. Moreover, it is unclear when white-balance is desirable. However we believe that our estimation approach using the known info</w:t>
      </w:r>
      <w:r>
        <w:t>r</w:t>
      </w:r>
      <w:r>
        <w:t xml:space="preserve">mation from the flash can be more accurate than techniques based on single-image heuristics. </w:t>
      </w:r>
    </w:p>
    <w:p w:rsidR="00D7174B" w:rsidRDefault="009F29EC" w:rsidP="00D7174B">
      <w:pPr>
        <w:pStyle w:val="Heading1"/>
      </w:pPr>
      <w:r>
        <w:t>Continuous Flash A</w:t>
      </w:r>
      <w:r w:rsidR="00D7174B">
        <w:t>djustment</w:t>
      </w:r>
    </w:p>
    <w:p w:rsidR="00D7174B" w:rsidRDefault="00D7174B" w:rsidP="00D7174B">
      <w:pPr>
        <w:pStyle w:val="BodyText"/>
      </w:pPr>
      <w:r>
        <w:t>When taking a flash image, the intensity of the flash can som</w:t>
      </w:r>
      <w:r>
        <w:t>e</w:t>
      </w:r>
      <w:r>
        <w:t>times be too bright, saturating a nearby object, or it can be too dim, leaving mid-distance objects under-exposed. With a flash and non-flash image pair, we can let the user adjust the flash intensity after the picture has been taken.</w:t>
      </w:r>
    </w:p>
    <w:p w:rsidR="00D7174B" w:rsidRDefault="00D7174B" w:rsidP="00D7174B">
      <w:pPr>
        <w:pStyle w:val="BodyText"/>
      </w:pPr>
      <w:r>
        <w:t xml:space="preserve">We have explored several ways of interpolating the ambient and flash images. The most effective scheme is to convert the original flash/no-flash pair into </w:t>
      </w:r>
      <w:r w:rsidRPr="00BF5601">
        <w:t>YCbCr</w:t>
      </w:r>
      <w:r>
        <w:t xml:space="preserve"> space and then linearly interpolate them using: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375"/>
        <w:gridCol w:w="295"/>
      </w:tblGrid>
      <w:tr w:rsidR="00DE3AA9" w:rsidRPr="00AD3686" w:rsidTr="00B64A3E">
        <w:trPr>
          <w:jc w:val="center"/>
        </w:trPr>
        <w:tc>
          <w:tcPr>
            <w:tcW w:w="130" w:type="pct"/>
            <w:vAlign w:val="center"/>
          </w:tcPr>
          <w:p w:rsidR="00DE3AA9" w:rsidRPr="00AD3686" w:rsidRDefault="00DE3AA9" w:rsidP="00D45303">
            <w:pPr>
              <w:pStyle w:val="BodyText"/>
              <w:spacing w:before="120" w:after="120" w:line="240" w:lineRule="auto"/>
            </w:pPr>
          </w:p>
        </w:tc>
        <w:tc>
          <w:tcPr>
            <w:tcW w:w="4562" w:type="pct"/>
            <w:vAlign w:val="center"/>
          </w:tcPr>
          <w:p w:rsidR="00DE3AA9" w:rsidRPr="00AD3686" w:rsidRDefault="00581192" w:rsidP="00D45303">
            <w:pPr>
              <w:pStyle w:val="BodyText"/>
              <w:spacing w:before="120" w:after="120" w:line="240" w:lineRule="auto"/>
            </w:pPr>
            <m:oMathPara>
              <m:oMath>
                <m:sSup>
                  <m:sSupPr>
                    <m:ctrlPr>
                      <w:rPr>
                        <w:rFonts w:ascii="Cambria Math" w:hAnsi="Cambria Math"/>
                        <w:i/>
                      </w:rPr>
                    </m:ctrlPr>
                  </m:sSupPr>
                  <m:e>
                    <m:r>
                      <w:rPr>
                        <w:rFonts w:ascii="Cambria Math" w:hAnsi="Cambria Math"/>
                      </w:rPr>
                      <m:t>F</m:t>
                    </m:r>
                  </m:e>
                  <m:sup>
                    <m:r>
                      <w:rPr>
                        <w:rFonts w:ascii="Cambria Math" w:hAnsi="Cambria Math"/>
                      </w:rPr>
                      <m:t>Adjusted</m:t>
                    </m:r>
                  </m:sup>
                </m:sSup>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A+</m:t>
                </m:r>
                <m:d>
                  <m:dPr>
                    <m:ctrlPr>
                      <w:rPr>
                        <w:rFonts w:ascii="Cambria Math" w:hAnsi="Cambria Math"/>
                        <w:i/>
                      </w:rPr>
                    </m:ctrlPr>
                  </m:dPr>
                  <m:e>
                    <m:r>
                      <w:rPr>
                        <w:rFonts w:ascii="Cambria Math" w:hAnsi="Cambria Math"/>
                      </w:rPr>
                      <m:t>α</m:t>
                    </m:r>
                  </m:e>
                </m:d>
                <m:r>
                  <w:rPr>
                    <w:rFonts w:ascii="Cambria Math" w:hAnsi="Cambria Math"/>
                  </w:rPr>
                  <m:t>F .</m:t>
                </m:r>
              </m:oMath>
            </m:oMathPara>
          </w:p>
        </w:tc>
        <w:tc>
          <w:tcPr>
            <w:tcW w:w="308" w:type="pct"/>
            <w:vAlign w:val="center"/>
          </w:tcPr>
          <w:p w:rsidR="00DE3AA9" w:rsidRPr="00AD3686" w:rsidRDefault="00DE3AA9" w:rsidP="00D45303">
            <w:pPr>
              <w:pStyle w:val="BodyText"/>
              <w:numPr>
                <w:ilvl w:val="0"/>
                <w:numId w:val="29"/>
              </w:numPr>
              <w:spacing w:before="120" w:after="120" w:line="240" w:lineRule="auto"/>
              <w:jc w:val="right"/>
            </w:pPr>
          </w:p>
        </w:tc>
      </w:tr>
    </w:tbl>
    <w:p w:rsidR="00F3090D" w:rsidRDefault="00D7174B" w:rsidP="00F3090D">
      <w:pPr>
        <w:pStyle w:val="BodyText"/>
      </w:pPr>
      <w:r>
        <w:t>To provide more user control, we allow extrapolation by letting the parameter</w:t>
      </w:r>
      <w:r w:rsidR="00DE3AA9">
        <w:t xml:space="preserve"> </w:t>
      </w:r>
      <m:oMath>
        <m:r>
          <w:rPr>
            <w:rFonts w:ascii="Cambria Math" w:hAnsi="Cambria Math"/>
          </w:rPr>
          <m:t>α</m:t>
        </m:r>
      </m:oMath>
      <w:r>
        <w:t xml:space="preserve"> go outside the normal</w:t>
      </w:r>
      <w:r w:rsidR="00DE3AA9">
        <w:t xml:space="preserve"> </w:t>
      </w:r>
      <m:oMath>
        <m:d>
          <m:dPr>
            <m:begChr m:val="["/>
            <m:endChr m:val="]"/>
            <m:ctrlPr>
              <w:rPr>
                <w:rFonts w:ascii="Cambria Math" w:hAnsi="Cambria Math"/>
                <w:i/>
              </w:rPr>
            </m:ctrlPr>
          </m:dPr>
          <m:e>
            <m:r>
              <w:rPr>
                <w:rFonts w:ascii="Cambria Math" w:hAnsi="Cambria Math"/>
              </w:rPr>
              <m:t>0,1</m:t>
            </m:r>
          </m:e>
        </m:d>
      </m:oMath>
      <w:r>
        <w:t xml:space="preserve"> range</w:t>
      </w:r>
      <w:r w:rsidR="00E554BF">
        <w:t xml:space="preserve">. </w:t>
      </w:r>
      <w:r>
        <w:t xml:space="preserve">However, we only extrapolate the </w:t>
      </w:r>
      <w:r w:rsidR="00DE3AA9" w:rsidRPr="00DE3AA9">
        <w:t>Y</w:t>
      </w:r>
      <w:r>
        <w:t xml:space="preserve"> channel, and restrict the </w:t>
      </w:r>
      <w:r w:rsidR="00DE3AA9" w:rsidRPr="00DE3AA9">
        <w:t>Cb</w:t>
      </w:r>
      <w:r>
        <w:t xml:space="preserve"> and </w:t>
      </w:r>
      <w:r w:rsidR="00DE3AA9" w:rsidRPr="00DE3AA9">
        <w:t>Cr</w:t>
      </w:r>
      <w:r>
        <w:t xml:space="preserve"> channel interpolations to their extrema in the two original images, to prevent excessive distortion of the hue. An example is shown in</w:t>
      </w:r>
      <w:r w:rsidR="002313ED">
        <w:t xml:space="preserve"> Figure 10</w:t>
      </w:r>
      <w:r>
        <w:t>.</w:t>
      </w:r>
    </w:p>
    <w:tbl>
      <w:tblPr>
        <w:tblStyle w:val="TableGrid"/>
        <w:tblpPr w:bottomFromText="144" w:horzAnchor="margin" w:tblpXSpec="center" w:tblpY="1"/>
        <w:tblOverlap w:val="never"/>
        <w:tblW w:w="10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A0" w:firstRow="1" w:lastRow="0" w:firstColumn="1" w:lastColumn="0" w:noHBand="0" w:noVBand="0"/>
      </w:tblPr>
      <w:tblGrid>
        <w:gridCol w:w="1683"/>
        <w:gridCol w:w="1684"/>
        <w:gridCol w:w="113"/>
        <w:gridCol w:w="1571"/>
        <w:gridCol w:w="1571"/>
        <w:gridCol w:w="112"/>
        <w:gridCol w:w="1684"/>
        <w:gridCol w:w="1684"/>
      </w:tblGrid>
      <w:tr w:rsidR="00D873C1" w:rsidTr="0007699E">
        <w:tc>
          <w:tcPr>
            <w:tcW w:w="3480" w:type="dxa"/>
            <w:gridSpan w:val="3"/>
          </w:tcPr>
          <w:p w:rsidR="00D873C1" w:rsidRPr="000E02EF" w:rsidRDefault="00D873C1" w:rsidP="00D873C1">
            <w:pPr>
              <w:spacing w:after="20"/>
              <w:jc w:val="center"/>
            </w:pPr>
            <w:r>
              <w:rPr>
                <w:noProof/>
              </w:rPr>
              <w:drawing>
                <wp:inline distT="0" distB="0" distL="0" distR="0" wp14:anchorId="65E39A0D" wp14:editId="6799CA2C">
                  <wp:extent cx="2206273" cy="147200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1.png"/>
                          <pic:cNvPicPr/>
                        </pic:nvPicPr>
                        <pic:blipFill>
                          <a:blip r:embed="rId43">
                            <a:extLst>
                              <a:ext uri="{28A0092B-C50C-407E-A947-70E740481C1C}">
                                <a14:useLocalDpi xmlns:a14="http://schemas.microsoft.com/office/drawing/2010/main" val="0"/>
                              </a:ext>
                            </a:extLst>
                          </a:blip>
                          <a:stretch>
                            <a:fillRect/>
                          </a:stretch>
                        </pic:blipFill>
                        <pic:spPr>
                          <a:xfrm>
                            <a:off x="0" y="0"/>
                            <a:ext cx="2206273" cy="1472003"/>
                          </a:xfrm>
                          <a:prstGeom prst="rect">
                            <a:avLst/>
                          </a:prstGeom>
                        </pic:spPr>
                      </pic:pic>
                    </a:graphicData>
                  </a:graphic>
                </wp:inline>
              </w:drawing>
            </w:r>
          </w:p>
        </w:tc>
        <w:tc>
          <w:tcPr>
            <w:tcW w:w="3142" w:type="dxa"/>
            <w:gridSpan w:val="2"/>
          </w:tcPr>
          <w:p w:rsidR="00D873C1" w:rsidRPr="000E02EF" w:rsidRDefault="00D873C1" w:rsidP="00D873C1">
            <w:pPr>
              <w:spacing w:after="20"/>
              <w:jc w:val="center"/>
            </w:pPr>
            <w:r>
              <w:rPr>
                <w:noProof/>
              </w:rPr>
              <mc:AlternateContent>
                <mc:Choice Requires="wps">
                  <w:drawing>
                    <wp:anchor distT="0" distB="0" distL="114300" distR="114300" simplePos="0" relativeHeight="251678720" behindDoc="0" locked="0" layoutInCell="1" allowOverlap="1" wp14:anchorId="11EDF7F1" wp14:editId="714D98FD">
                      <wp:simplePos x="0" y="0"/>
                      <wp:positionH relativeFrom="column">
                        <wp:posOffset>917986</wp:posOffset>
                      </wp:positionH>
                      <wp:positionV relativeFrom="paragraph">
                        <wp:posOffset>1298575</wp:posOffset>
                      </wp:positionV>
                      <wp:extent cx="146304" cy="146304"/>
                      <wp:effectExtent l="0" t="0" r="6350" b="6350"/>
                      <wp:wrapNone/>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6304" cy="146304"/>
                              </a:xfrm>
                              <a:prstGeom prst="rect">
                                <a:avLst/>
                              </a:prstGeom>
                              <a:solidFill>
                                <a:srgbClr val="DD834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72.3pt;margin-top:102.25pt;width:11.5pt;height: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" fillcolor="#dd8343" stroked="f" strokeweight="2pt">
                      <v:path arrowok="t"/>
                      <o:lock v:ext="edit" aspectratio="t"/>
                    </v:rect>
                  </w:pict>
                </mc:Fallback>
              </mc:AlternateContent>
            </w:r>
            <w:r>
              <w:rPr>
                <w:noProof/>
              </w:rPr>
              <w:drawing>
                <wp:inline distT="0" distB="0" distL="0" distR="0" wp14:anchorId="48F303D7" wp14:editId="2DE73888">
                  <wp:extent cx="1905722" cy="126965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3.png"/>
                          <pic:cNvPicPr/>
                        </pic:nvPicPr>
                        <pic:blipFill>
                          <a:blip r:embed="rId44">
                            <a:extLst>
                              <a:ext uri="{28A0092B-C50C-407E-A947-70E740481C1C}">
                                <a14:useLocalDpi xmlns:a14="http://schemas.microsoft.com/office/drawing/2010/main" val="0"/>
                              </a:ext>
                            </a:extLst>
                          </a:blip>
                          <a:stretch>
                            <a:fillRect/>
                          </a:stretch>
                        </pic:blipFill>
                        <pic:spPr>
                          <a:xfrm>
                            <a:off x="0" y="0"/>
                            <a:ext cx="1905722" cy="1269653"/>
                          </a:xfrm>
                          <a:prstGeom prst="rect">
                            <a:avLst/>
                          </a:prstGeom>
                        </pic:spPr>
                      </pic:pic>
                    </a:graphicData>
                  </a:graphic>
                </wp:inline>
              </w:drawing>
            </w:r>
          </w:p>
        </w:tc>
        <w:tc>
          <w:tcPr>
            <w:tcW w:w="3480" w:type="dxa"/>
            <w:gridSpan w:val="3"/>
          </w:tcPr>
          <w:p w:rsidR="00D873C1" w:rsidRPr="000E02EF" w:rsidRDefault="00D873C1" w:rsidP="00D873C1">
            <w:pPr>
              <w:spacing w:after="20"/>
              <w:jc w:val="center"/>
            </w:pPr>
            <w:r>
              <w:rPr>
                <w:noProof/>
              </w:rPr>
              <w:drawing>
                <wp:inline distT="0" distB="0" distL="0" distR="0" wp14:anchorId="1A7082B0" wp14:editId="69526623">
                  <wp:extent cx="2209736" cy="147200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2.png"/>
                          <pic:cNvPicPr/>
                        </pic:nvPicPr>
                        <pic:blipFill>
                          <a:blip r:embed="rId45">
                            <a:extLst>
                              <a:ext uri="{28A0092B-C50C-407E-A947-70E740481C1C}">
                                <a14:useLocalDpi xmlns:a14="http://schemas.microsoft.com/office/drawing/2010/main" val="0"/>
                              </a:ext>
                            </a:extLst>
                          </a:blip>
                          <a:stretch>
                            <a:fillRect/>
                          </a:stretch>
                        </pic:blipFill>
                        <pic:spPr>
                          <a:xfrm>
                            <a:off x="0" y="0"/>
                            <a:ext cx="2209736" cy="1472003"/>
                          </a:xfrm>
                          <a:prstGeom prst="rect">
                            <a:avLst/>
                          </a:prstGeom>
                        </pic:spPr>
                      </pic:pic>
                    </a:graphicData>
                  </a:graphic>
                </wp:inline>
              </w:drawing>
            </w:r>
          </w:p>
        </w:tc>
      </w:tr>
      <w:tr w:rsidR="00D873C1" w:rsidTr="0007699E">
        <w:tc>
          <w:tcPr>
            <w:tcW w:w="3480" w:type="dxa"/>
            <w:gridSpan w:val="3"/>
          </w:tcPr>
          <w:p w:rsidR="00D873C1" w:rsidRPr="00D873C1" w:rsidRDefault="00D873C1" w:rsidP="00D873C1">
            <w:pPr>
              <w:spacing w:after="20"/>
              <w:jc w:val="center"/>
              <w:rPr>
                <w:sz w:val="16"/>
                <w:szCs w:val="16"/>
              </w:rPr>
            </w:pPr>
            <w:r w:rsidRPr="00D873C1">
              <w:rPr>
                <w:sz w:val="16"/>
                <w:szCs w:val="16"/>
              </w:rPr>
              <w:t>Original No-Flash</w:t>
            </w:r>
          </w:p>
        </w:tc>
        <w:tc>
          <w:tcPr>
            <w:tcW w:w="3142" w:type="dxa"/>
            <w:gridSpan w:val="2"/>
          </w:tcPr>
          <w:p w:rsidR="00D873C1" w:rsidRPr="00D873C1" w:rsidRDefault="00D873C1" w:rsidP="00D873C1">
            <w:pPr>
              <w:spacing w:after="20"/>
              <w:jc w:val="center"/>
              <w:rPr>
                <w:sz w:val="16"/>
                <w:szCs w:val="16"/>
              </w:rPr>
            </w:pPr>
            <w:r>
              <w:rPr>
                <w:sz w:val="16"/>
                <w:szCs w:val="16"/>
              </w:rPr>
              <w:t>Estimated ambient illumination</w:t>
            </w:r>
          </w:p>
        </w:tc>
        <w:tc>
          <w:tcPr>
            <w:tcW w:w="3480" w:type="dxa"/>
            <w:gridSpan w:val="3"/>
          </w:tcPr>
          <w:p w:rsidR="00D873C1" w:rsidRPr="00D873C1" w:rsidRDefault="00D873C1" w:rsidP="00D873C1">
            <w:pPr>
              <w:spacing w:after="20"/>
              <w:jc w:val="center"/>
              <w:rPr>
                <w:sz w:val="16"/>
                <w:szCs w:val="16"/>
              </w:rPr>
            </w:pPr>
            <w:r>
              <w:rPr>
                <w:sz w:val="16"/>
                <w:szCs w:val="16"/>
              </w:rPr>
              <w:t>White-Balanced</w:t>
            </w:r>
          </w:p>
        </w:tc>
      </w:tr>
      <w:tr w:rsidR="003D58B3" w:rsidTr="00D873C1">
        <w:tc>
          <w:tcPr>
            <w:tcW w:w="10102" w:type="dxa"/>
            <w:gridSpan w:val="8"/>
          </w:tcPr>
          <w:p w:rsidR="003D58B3" w:rsidRDefault="003D58B3" w:rsidP="006919EB">
            <w:pPr>
              <w:pStyle w:val="Captions"/>
              <w:spacing w:after="240"/>
            </w:pPr>
            <w:bookmarkStart w:id="15" w:name="_Ref62273242"/>
            <w:r w:rsidRPr="000E02EF">
              <w:t xml:space="preserve">Figure </w:t>
            </w:r>
            <w:r w:rsidR="002313ED">
              <w:t>9</w:t>
            </w:r>
            <w:bookmarkEnd w:id="15"/>
            <w:r w:rsidRPr="000E02EF">
              <w:t>: (left) The ambient image (after denoising and detail transfer) has a</w:t>
            </w:r>
            <w:r w:rsidR="00CA6571">
              <w:t>n</w:t>
            </w:r>
            <w:r w:rsidRPr="000E02EF">
              <w:t xml:space="preserve"> </w:t>
            </w:r>
            <w:r>
              <w:t>orange</w:t>
            </w:r>
            <w:r w:rsidRPr="000E02EF">
              <w:t xml:space="preserve"> cast to it. The insets show the estimated ambient illumination colors</w:t>
            </w:r>
            <w:r w:rsidR="00FF31C0">
              <w:t xml:space="preserve"> </w:t>
            </w:r>
            <m:oMath>
              <m:r>
                <w:rPr>
                  <w:rFonts w:ascii="Cambria Math" w:hAnsi="Cambria Math"/>
                </w:rPr>
                <m:t>C</m:t>
              </m:r>
            </m:oMath>
            <w:r w:rsidRPr="000E02EF">
              <w:t xml:space="preserve">  and the estimated overall sc</w:t>
            </w:r>
            <w:r>
              <w:t>ene ambience. (right) Our white-</w:t>
            </w:r>
            <w:r w:rsidRPr="000E02EF">
              <w:t xml:space="preserve">balancing algorithm shifts the colors and removes the </w:t>
            </w:r>
            <w:r>
              <w:t>orange</w:t>
            </w:r>
            <w:r w:rsidRPr="000E02EF">
              <w:t xml:space="preserve"> coloring .</w:t>
            </w:r>
          </w:p>
        </w:tc>
      </w:tr>
      <w:tr w:rsidR="006759FC" w:rsidTr="006919EB">
        <w:tc>
          <w:tcPr>
            <w:tcW w:w="1683" w:type="dxa"/>
          </w:tcPr>
          <w:p w:rsidR="006759FC" w:rsidRDefault="006759FC" w:rsidP="006759FC">
            <w:pPr>
              <w:spacing w:after="20"/>
              <w:jc w:val="center"/>
            </w:pPr>
            <w:r>
              <w:rPr>
                <w:noProof/>
              </w:rPr>
              <w:drawing>
                <wp:inline distT="0" distB="0" distL="0" distR="0">
                  <wp:extent cx="1000902" cy="74932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4.png"/>
                          <pic:cNvPicPr/>
                        </pic:nvPicPr>
                        <pic:blipFill>
                          <a:blip r:embed="rId46">
                            <a:extLst>
                              <a:ext uri="{28A0092B-C50C-407E-A947-70E740481C1C}">
                                <a14:useLocalDpi xmlns:a14="http://schemas.microsoft.com/office/drawing/2010/main" val="0"/>
                              </a:ext>
                            </a:extLst>
                          </a:blip>
                          <a:stretch>
                            <a:fillRect/>
                          </a:stretch>
                        </pic:blipFill>
                        <pic:spPr>
                          <a:xfrm>
                            <a:off x="0" y="0"/>
                            <a:ext cx="1000902" cy="749324"/>
                          </a:xfrm>
                          <a:prstGeom prst="rect">
                            <a:avLst/>
                          </a:prstGeom>
                        </pic:spPr>
                      </pic:pic>
                    </a:graphicData>
                  </a:graphic>
                </wp:inline>
              </w:drawing>
            </w:r>
          </w:p>
        </w:tc>
        <w:tc>
          <w:tcPr>
            <w:tcW w:w="1684" w:type="dxa"/>
          </w:tcPr>
          <w:p w:rsidR="006759FC" w:rsidRDefault="006759FC" w:rsidP="006759FC">
            <w:pPr>
              <w:spacing w:after="20"/>
              <w:jc w:val="center"/>
            </w:pPr>
            <w:r>
              <w:rPr>
                <w:noProof/>
              </w:rPr>
              <w:drawing>
                <wp:inline distT="0" distB="0" distL="0" distR="0">
                  <wp:extent cx="1000902" cy="74932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5.png"/>
                          <pic:cNvPicPr/>
                        </pic:nvPicPr>
                        <pic:blipFill>
                          <a:blip r:embed="rId47">
                            <a:extLst>
                              <a:ext uri="{28A0092B-C50C-407E-A947-70E740481C1C}">
                                <a14:useLocalDpi xmlns:a14="http://schemas.microsoft.com/office/drawing/2010/main" val="0"/>
                              </a:ext>
                            </a:extLst>
                          </a:blip>
                          <a:stretch>
                            <a:fillRect/>
                          </a:stretch>
                        </pic:blipFill>
                        <pic:spPr>
                          <a:xfrm>
                            <a:off x="0" y="0"/>
                            <a:ext cx="1000902" cy="749324"/>
                          </a:xfrm>
                          <a:prstGeom prst="rect">
                            <a:avLst/>
                          </a:prstGeom>
                        </pic:spPr>
                      </pic:pic>
                    </a:graphicData>
                  </a:graphic>
                </wp:inline>
              </w:drawing>
            </w:r>
          </w:p>
        </w:tc>
        <w:tc>
          <w:tcPr>
            <w:tcW w:w="1684" w:type="dxa"/>
            <w:gridSpan w:val="2"/>
          </w:tcPr>
          <w:p w:rsidR="006759FC" w:rsidRDefault="006759FC" w:rsidP="006759FC">
            <w:pPr>
              <w:spacing w:after="20"/>
              <w:jc w:val="center"/>
            </w:pPr>
            <w:r>
              <w:rPr>
                <w:noProof/>
              </w:rPr>
              <w:drawing>
                <wp:inline distT="0" distB="0" distL="0" distR="0">
                  <wp:extent cx="1000902" cy="74932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6.png"/>
                          <pic:cNvPicPr/>
                        </pic:nvPicPr>
                        <pic:blipFill>
                          <a:blip r:embed="rId48">
                            <a:extLst>
                              <a:ext uri="{28A0092B-C50C-407E-A947-70E740481C1C}">
                                <a14:useLocalDpi xmlns:a14="http://schemas.microsoft.com/office/drawing/2010/main" val="0"/>
                              </a:ext>
                            </a:extLst>
                          </a:blip>
                          <a:stretch>
                            <a:fillRect/>
                          </a:stretch>
                        </pic:blipFill>
                        <pic:spPr>
                          <a:xfrm>
                            <a:off x="0" y="0"/>
                            <a:ext cx="1000902" cy="749324"/>
                          </a:xfrm>
                          <a:prstGeom prst="rect">
                            <a:avLst/>
                          </a:prstGeom>
                        </pic:spPr>
                      </pic:pic>
                    </a:graphicData>
                  </a:graphic>
                </wp:inline>
              </w:drawing>
            </w:r>
          </w:p>
        </w:tc>
        <w:tc>
          <w:tcPr>
            <w:tcW w:w="1683" w:type="dxa"/>
            <w:gridSpan w:val="2"/>
          </w:tcPr>
          <w:p w:rsidR="006759FC" w:rsidRDefault="006759FC" w:rsidP="006759FC">
            <w:pPr>
              <w:spacing w:after="20"/>
              <w:jc w:val="center"/>
            </w:pPr>
            <w:r>
              <w:rPr>
                <w:noProof/>
              </w:rPr>
              <w:drawing>
                <wp:inline distT="0" distB="0" distL="0" distR="0">
                  <wp:extent cx="1000902" cy="749324"/>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7.png"/>
                          <pic:cNvPicPr/>
                        </pic:nvPicPr>
                        <pic:blipFill>
                          <a:blip r:embed="rId49">
                            <a:extLst>
                              <a:ext uri="{28A0092B-C50C-407E-A947-70E740481C1C}">
                                <a14:useLocalDpi xmlns:a14="http://schemas.microsoft.com/office/drawing/2010/main" val="0"/>
                              </a:ext>
                            </a:extLst>
                          </a:blip>
                          <a:stretch>
                            <a:fillRect/>
                          </a:stretch>
                        </pic:blipFill>
                        <pic:spPr>
                          <a:xfrm>
                            <a:off x="0" y="0"/>
                            <a:ext cx="1000902" cy="749324"/>
                          </a:xfrm>
                          <a:prstGeom prst="rect">
                            <a:avLst/>
                          </a:prstGeom>
                        </pic:spPr>
                      </pic:pic>
                    </a:graphicData>
                  </a:graphic>
                </wp:inline>
              </w:drawing>
            </w:r>
          </w:p>
        </w:tc>
        <w:tc>
          <w:tcPr>
            <w:tcW w:w="1684" w:type="dxa"/>
          </w:tcPr>
          <w:p w:rsidR="006759FC" w:rsidRDefault="006759FC" w:rsidP="006759FC">
            <w:pPr>
              <w:spacing w:after="20"/>
              <w:jc w:val="center"/>
            </w:pPr>
            <w:r>
              <w:rPr>
                <w:noProof/>
              </w:rPr>
              <w:drawing>
                <wp:inline distT="0" distB="0" distL="0" distR="0">
                  <wp:extent cx="1000902" cy="74932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8.png"/>
                          <pic:cNvPicPr/>
                        </pic:nvPicPr>
                        <pic:blipFill>
                          <a:blip r:embed="rId50">
                            <a:extLst>
                              <a:ext uri="{28A0092B-C50C-407E-A947-70E740481C1C}">
                                <a14:useLocalDpi xmlns:a14="http://schemas.microsoft.com/office/drawing/2010/main" val="0"/>
                              </a:ext>
                            </a:extLst>
                          </a:blip>
                          <a:stretch>
                            <a:fillRect/>
                          </a:stretch>
                        </pic:blipFill>
                        <pic:spPr>
                          <a:xfrm>
                            <a:off x="0" y="0"/>
                            <a:ext cx="1000902" cy="749324"/>
                          </a:xfrm>
                          <a:prstGeom prst="rect">
                            <a:avLst/>
                          </a:prstGeom>
                        </pic:spPr>
                      </pic:pic>
                    </a:graphicData>
                  </a:graphic>
                </wp:inline>
              </w:drawing>
            </w:r>
          </w:p>
        </w:tc>
        <w:tc>
          <w:tcPr>
            <w:tcW w:w="1684" w:type="dxa"/>
          </w:tcPr>
          <w:p w:rsidR="006759FC" w:rsidRDefault="006759FC" w:rsidP="006759FC">
            <w:pPr>
              <w:spacing w:after="20"/>
              <w:jc w:val="center"/>
            </w:pPr>
            <w:r>
              <w:rPr>
                <w:noProof/>
              </w:rPr>
              <w:drawing>
                <wp:inline distT="0" distB="0" distL="0" distR="0">
                  <wp:extent cx="1000902" cy="74932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7_Image_0009.png"/>
                          <pic:cNvPicPr/>
                        </pic:nvPicPr>
                        <pic:blipFill>
                          <a:blip r:embed="rId51">
                            <a:extLst>
                              <a:ext uri="{28A0092B-C50C-407E-A947-70E740481C1C}">
                                <a14:useLocalDpi xmlns:a14="http://schemas.microsoft.com/office/drawing/2010/main" val="0"/>
                              </a:ext>
                            </a:extLst>
                          </a:blip>
                          <a:stretch>
                            <a:fillRect/>
                          </a:stretch>
                        </pic:blipFill>
                        <pic:spPr>
                          <a:xfrm>
                            <a:off x="0" y="0"/>
                            <a:ext cx="1000902" cy="749324"/>
                          </a:xfrm>
                          <a:prstGeom prst="rect">
                            <a:avLst/>
                          </a:prstGeom>
                        </pic:spPr>
                      </pic:pic>
                    </a:graphicData>
                  </a:graphic>
                </wp:inline>
              </w:drawing>
            </w:r>
          </w:p>
        </w:tc>
      </w:tr>
      <w:tr w:rsidR="006759FC" w:rsidTr="006919EB">
        <w:tc>
          <w:tcPr>
            <w:tcW w:w="1683" w:type="dxa"/>
          </w:tcPr>
          <w:p w:rsidR="006759FC" w:rsidRPr="006759FC" w:rsidRDefault="006759FC" w:rsidP="006759FC">
            <w:pPr>
              <w:spacing w:before="20" w:after="20"/>
              <w:jc w:val="center"/>
              <w:rPr>
                <w:sz w:val="16"/>
              </w:rPr>
            </w:pPr>
            <w:r>
              <w:rPr>
                <w:sz w:val="16"/>
              </w:rPr>
              <w:t>-0.5</w:t>
            </w:r>
          </w:p>
        </w:tc>
        <w:tc>
          <w:tcPr>
            <w:tcW w:w="1684" w:type="dxa"/>
          </w:tcPr>
          <w:p w:rsidR="006759FC" w:rsidRPr="006759FC" w:rsidRDefault="006759FC" w:rsidP="006759FC">
            <w:pPr>
              <w:spacing w:before="20" w:after="20"/>
              <w:jc w:val="center"/>
              <w:rPr>
                <w:sz w:val="16"/>
              </w:rPr>
            </w:pPr>
            <w:r>
              <w:rPr>
                <w:sz w:val="16"/>
              </w:rPr>
              <w:t>0.0 (No-Flash)</w:t>
            </w:r>
          </w:p>
        </w:tc>
        <w:tc>
          <w:tcPr>
            <w:tcW w:w="1684" w:type="dxa"/>
            <w:gridSpan w:val="2"/>
          </w:tcPr>
          <w:p w:rsidR="006759FC" w:rsidRPr="006759FC" w:rsidRDefault="006759FC" w:rsidP="006759FC">
            <w:pPr>
              <w:spacing w:before="20" w:after="20"/>
              <w:jc w:val="center"/>
              <w:rPr>
                <w:sz w:val="16"/>
              </w:rPr>
            </w:pPr>
            <w:r>
              <w:rPr>
                <w:sz w:val="16"/>
              </w:rPr>
              <w:t>0.33</w:t>
            </w:r>
          </w:p>
        </w:tc>
        <w:tc>
          <w:tcPr>
            <w:tcW w:w="1683" w:type="dxa"/>
            <w:gridSpan w:val="2"/>
          </w:tcPr>
          <w:p w:rsidR="006759FC" w:rsidRPr="006759FC" w:rsidRDefault="006759FC" w:rsidP="006759FC">
            <w:pPr>
              <w:spacing w:before="20" w:after="20"/>
              <w:jc w:val="center"/>
              <w:rPr>
                <w:sz w:val="16"/>
              </w:rPr>
            </w:pPr>
            <w:r>
              <w:rPr>
                <w:sz w:val="16"/>
              </w:rPr>
              <w:t>0.66</w:t>
            </w:r>
          </w:p>
        </w:tc>
        <w:tc>
          <w:tcPr>
            <w:tcW w:w="1684" w:type="dxa"/>
          </w:tcPr>
          <w:p w:rsidR="006759FC" w:rsidRPr="006759FC" w:rsidRDefault="006759FC" w:rsidP="006759FC">
            <w:pPr>
              <w:spacing w:before="20" w:after="20"/>
              <w:jc w:val="center"/>
              <w:rPr>
                <w:sz w:val="16"/>
              </w:rPr>
            </w:pPr>
            <w:r>
              <w:rPr>
                <w:sz w:val="16"/>
              </w:rPr>
              <w:t>1.0 (Flash)</w:t>
            </w:r>
          </w:p>
        </w:tc>
        <w:tc>
          <w:tcPr>
            <w:tcW w:w="1684" w:type="dxa"/>
          </w:tcPr>
          <w:p w:rsidR="006759FC" w:rsidRPr="006759FC" w:rsidRDefault="006759FC" w:rsidP="006759FC">
            <w:pPr>
              <w:spacing w:before="20" w:after="20"/>
              <w:jc w:val="center"/>
              <w:rPr>
                <w:sz w:val="16"/>
              </w:rPr>
            </w:pPr>
            <w:r>
              <w:rPr>
                <w:sz w:val="16"/>
              </w:rPr>
              <w:t>1.5</w:t>
            </w:r>
          </w:p>
        </w:tc>
      </w:tr>
      <w:tr w:rsidR="0016359A" w:rsidTr="00D873C1">
        <w:tc>
          <w:tcPr>
            <w:tcW w:w="10102" w:type="dxa"/>
            <w:gridSpan w:val="8"/>
          </w:tcPr>
          <w:p w:rsidR="0016359A" w:rsidRDefault="0016359A" w:rsidP="0078404D">
            <w:pPr>
              <w:pStyle w:val="Captions"/>
              <w:spacing w:after="240"/>
              <w:jc w:val="center"/>
            </w:pPr>
            <w:bookmarkStart w:id="16" w:name="_Ref62209968"/>
            <w:r>
              <w:t xml:space="preserve">Figure </w:t>
            </w:r>
            <w:bookmarkEnd w:id="16"/>
            <w:r w:rsidR="002313ED">
              <w:t>10</w:t>
            </w:r>
            <w:r>
              <w:t xml:space="preserve">: An example of continuous </w:t>
            </w:r>
            <w:smartTag w:uri="urn:schemas-microsoft-com:office:smarttags" w:element="State">
              <w:smartTag w:uri="urn:schemas-microsoft-com:office:smarttags" w:element="place">
                <w:r>
                  <w:t>fla</w:t>
                </w:r>
              </w:smartTag>
            </w:smartTag>
            <w:r>
              <w:t xml:space="preserve">sh adjustment. We can extrapolate beyond the original </w:t>
            </w:r>
            <w:smartTag w:uri="urn:schemas-microsoft-com:office:smarttags" w:element="State">
              <w:smartTag w:uri="urn:schemas-microsoft-com:office:smarttags" w:element="place">
                <w:r>
                  <w:t>fla</w:t>
                </w:r>
              </w:smartTag>
            </w:smartTag>
            <w:r>
              <w:t>sh/no-flash pair.</w:t>
            </w:r>
          </w:p>
        </w:tc>
      </w:tr>
    </w:tbl>
    <w:p w:rsidR="00621B8D" w:rsidRDefault="00A77ECA" w:rsidP="00F42823">
      <w:pPr>
        <w:pStyle w:val="Heading1"/>
      </w:pPr>
      <w:r>
        <w:t>R</w:t>
      </w:r>
      <w:r w:rsidR="009F29EC">
        <w:t>ed-Eye C</w:t>
      </w:r>
      <w:r w:rsidR="00ED78C6">
        <w:t>orrection</w:t>
      </w:r>
    </w:p>
    <w:p w:rsidR="0099085B" w:rsidRDefault="00FF7FB0" w:rsidP="00621B8D">
      <w:pPr>
        <w:pStyle w:val="BodyText"/>
      </w:pPr>
      <w:r>
        <w:t xml:space="preserve">Red-eye is a common problem </w:t>
      </w:r>
      <w:r w:rsidR="00727BEB">
        <w:t xml:space="preserve">in </w:t>
      </w:r>
      <w:smartTag w:uri="urn:schemas-microsoft-com:office:smarttags" w:element="State">
        <w:smartTag w:uri="urn:schemas-microsoft-com:office:smarttags" w:element="place">
          <w:r w:rsidR="00727BEB">
            <w:t>fla</w:t>
          </w:r>
        </w:smartTag>
      </w:smartTag>
      <w:r w:rsidR="00727BEB">
        <w:t>sh photography and is due to light reflected by a</w:t>
      </w:r>
      <w:r>
        <w:t xml:space="preserve"> well </w:t>
      </w:r>
      <w:r w:rsidR="007C7E94">
        <w:t xml:space="preserve">vascularized </w:t>
      </w:r>
      <w:r>
        <w:t>retina.</w:t>
      </w:r>
      <w:r w:rsidR="007C7118">
        <w:t xml:space="preserve"> </w:t>
      </w:r>
      <w:r w:rsidR="00D61274">
        <w:t>Fully automated red-eye removal techniques usually assume a single image as input and rely on a variety of heuri</w:t>
      </w:r>
      <w:r w:rsidR="0099085B">
        <w:t>stic</w:t>
      </w:r>
      <w:r w:rsidR="00D61274">
        <w:t xml:space="preserve"> </w:t>
      </w:r>
      <w:r w:rsidR="0099085B">
        <w:t>and</w:t>
      </w:r>
      <w:r w:rsidR="00D61274">
        <w:t xml:space="preserve"> </w:t>
      </w:r>
      <w:r w:rsidR="0099085B">
        <w:t>machine-learning</w:t>
      </w:r>
      <w:r w:rsidR="00D61274">
        <w:t xml:space="preserve"> technique</w:t>
      </w:r>
      <w:r w:rsidR="0099085B">
        <w:t xml:space="preserve">s </w:t>
      </w:r>
      <w:r w:rsidR="00D61274">
        <w:t xml:space="preserve">to localize the red eyes </w:t>
      </w:r>
      <w:r w:rsidR="005411A7" w:rsidRPr="005411A7">
        <w:t>[</w:t>
      </w:r>
      <w:r w:rsidR="00D61274" w:rsidRPr="005411A7">
        <w:t>Gaubatz</w:t>
      </w:r>
      <w:r w:rsidR="00FE7DCE">
        <w:t xml:space="preserve"> and Ulichney</w:t>
      </w:r>
      <w:r w:rsidR="005411A7" w:rsidRPr="005411A7">
        <w:t xml:space="preserve"> 2002</w:t>
      </w:r>
      <w:r w:rsidR="005B397A">
        <w:t>;</w:t>
      </w:r>
      <w:r w:rsidR="00D61274" w:rsidRPr="005411A7">
        <w:t xml:space="preserve"> </w:t>
      </w:r>
      <w:r w:rsidR="005411A7" w:rsidRPr="005411A7">
        <w:t>Patti et al. 1998</w:t>
      </w:r>
      <w:r w:rsidR="00D61274" w:rsidRPr="005411A7">
        <w:t>].</w:t>
      </w:r>
      <w:r w:rsidR="0099085B">
        <w:t xml:space="preserve"> </w:t>
      </w:r>
      <w:r w:rsidR="00D61274">
        <w:t>Once the pupil mask has been detected</w:t>
      </w:r>
      <w:r w:rsidR="00EE15CA">
        <w:t>,</w:t>
      </w:r>
      <w:r w:rsidR="00D61274">
        <w:t xml:space="preserve"> these techniques darken the pixels within the mask to make the images appear more natural. </w:t>
      </w:r>
    </w:p>
    <w:p w:rsidR="00753D39" w:rsidRDefault="0099085B" w:rsidP="00CB3914">
      <w:pPr>
        <w:pStyle w:val="BodyText"/>
        <w:spacing w:after="120"/>
      </w:pPr>
      <w:r>
        <w:t xml:space="preserve">We have developed </w:t>
      </w:r>
      <w:r w:rsidR="00F33B8F">
        <w:t xml:space="preserve">a </w:t>
      </w:r>
      <w:r w:rsidR="009D3459">
        <w:t>red-</w:t>
      </w:r>
      <w:r>
        <w:t>eye removal algorithm that considers the change in pupil color between the ambient image</w:t>
      </w:r>
      <w:r w:rsidR="00CE4BCA">
        <w:t xml:space="preserve"> (</w:t>
      </w:r>
      <w:r>
        <w:t>where it is usually very dark</w:t>
      </w:r>
      <w:r w:rsidR="00CE4BCA">
        <w:t>)</w:t>
      </w:r>
      <w:r>
        <w:t xml:space="preserve"> a</w:t>
      </w:r>
      <w:r w:rsidR="0060318D">
        <w:t>nd the flash image</w:t>
      </w:r>
      <w:r w:rsidR="00CE4BCA">
        <w:t xml:space="preserve"> (</w:t>
      </w:r>
      <w:r w:rsidR="0060318D">
        <w:t>where it</w:t>
      </w:r>
      <w:r w:rsidR="0023658D">
        <w:t xml:space="preserve"> may be red</w:t>
      </w:r>
      <w:r w:rsidR="00CE4BCA">
        <w:t>)</w:t>
      </w:r>
      <w:r w:rsidR="0023658D">
        <w:t xml:space="preserve">. </w:t>
      </w:r>
      <w:r w:rsidR="00EE15CA">
        <w:t>W</w:t>
      </w:r>
      <w:r>
        <w:t>e convert the image pair into YCbCr space to decorrelate luminance from chrominance</w:t>
      </w:r>
      <w:r w:rsidR="00EE15CA">
        <w:t xml:space="preserve"> and</w:t>
      </w:r>
      <w:r w:rsidR="00753D39">
        <w:t xml:space="preserve"> compute </w:t>
      </w:r>
      <w:r w:rsidR="00AC720E">
        <w:t>a</w:t>
      </w:r>
      <w:r w:rsidR="00753D39">
        <w:t xml:space="preserve"> </w:t>
      </w:r>
      <w:r w:rsidR="003129D6">
        <w:t>relative</w:t>
      </w:r>
      <w:r w:rsidR="00753D39">
        <w:t xml:space="preserve"> redness measure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375"/>
        <w:gridCol w:w="295"/>
      </w:tblGrid>
      <w:tr w:rsidR="00DE3AA9" w:rsidRPr="00AD3686" w:rsidTr="00B64A3E">
        <w:trPr>
          <w:jc w:val="center"/>
        </w:trPr>
        <w:tc>
          <w:tcPr>
            <w:tcW w:w="130" w:type="pct"/>
            <w:vAlign w:val="center"/>
          </w:tcPr>
          <w:p w:rsidR="00DE3AA9" w:rsidRPr="00AD3686" w:rsidRDefault="00DE3AA9" w:rsidP="00D45303">
            <w:pPr>
              <w:pStyle w:val="BodyText"/>
              <w:spacing w:before="80" w:after="160" w:line="240" w:lineRule="auto"/>
            </w:pPr>
          </w:p>
        </w:tc>
        <w:tc>
          <w:tcPr>
            <w:tcW w:w="4562" w:type="pct"/>
            <w:vAlign w:val="center"/>
          </w:tcPr>
          <w:p w:rsidR="00DE3AA9" w:rsidRPr="00AD3686" w:rsidRDefault="00DE3AA9" w:rsidP="00D45303">
            <w:pPr>
              <w:pStyle w:val="BodyText"/>
              <w:spacing w:before="80" w:after="160" w:line="240" w:lineRule="auto"/>
            </w:pPr>
            <m:oMathPara>
              <m:oMath>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Cr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Cr</m:t>
                    </m:r>
                  </m:sub>
                </m:sSub>
                <m:r>
                  <w:rPr>
                    <w:rFonts w:ascii="Cambria Math" w:hAnsi="Cambria Math"/>
                  </w:rPr>
                  <m:t xml:space="preserve"> .</m:t>
                </m:r>
              </m:oMath>
            </m:oMathPara>
          </w:p>
        </w:tc>
        <w:tc>
          <w:tcPr>
            <w:tcW w:w="308" w:type="pct"/>
            <w:vAlign w:val="center"/>
          </w:tcPr>
          <w:p w:rsidR="00DE3AA9" w:rsidRPr="00AD3686" w:rsidRDefault="00DE3AA9" w:rsidP="00D45303">
            <w:pPr>
              <w:pStyle w:val="BodyText"/>
              <w:numPr>
                <w:ilvl w:val="0"/>
                <w:numId w:val="29"/>
              </w:numPr>
              <w:spacing w:before="80" w:after="160" w:line="240" w:lineRule="auto"/>
              <w:jc w:val="right"/>
            </w:pPr>
          </w:p>
        </w:tc>
      </w:tr>
    </w:tbl>
    <w:p w:rsidR="00753D39" w:rsidRDefault="00EE15CA" w:rsidP="00D36606">
      <w:pPr>
        <w:pStyle w:val="BodyText"/>
      </w:pPr>
      <w:r>
        <w:t>We then</w:t>
      </w:r>
      <w:r w:rsidR="00753D39">
        <w:t xml:space="preserve"> initially segment the image into regions where: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375"/>
        <w:gridCol w:w="295"/>
      </w:tblGrid>
      <w:tr w:rsidR="00DE3AA9" w:rsidRPr="00AD3686" w:rsidTr="00B64A3E">
        <w:trPr>
          <w:jc w:val="center"/>
        </w:trPr>
        <w:tc>
          <w:tcPr>
            <w:tcW w:w="130" w:type="pct"/>
            <w:vAlign w:val="center"/>
          </w:tcPr>
          <w:p w:rsidR="00DE3AA9" w:rsidRPr="00AD3686" w:rsidRDefault="00DE3AA9" w:rsidP="00D45303">
            <w:pPr>
              <w:pStyle w:val="BodyText"/>
              <w:spacing w:before="80" w:after="160" w:line="240" w:lineRule="auto"/>
            </w:pPr>
          </w:p>
        </w:tc>
        <w:tc>
          <w:tcPr>
            <w:tcW w:w="4562" w:type="pct"/>
            <w:vAlign w:val="center"/>
          </w:tcPr>
          <w:p w:rsidR="00DE3AA9" w:rsidRPr="00AD3686" w:rsidRDefault="00DE3AA9" w:rsidP="00D45303">
            <w:pPr>
              <w:pStyle w:val="BodyText"/>
              <w:spacing w:before="80" w:after="160" w:line="240" w:lineRule="auto"/>
            </w:pPr>
            <m:oMathPara>
              <m:oMath>
                <m:r>
                  <w:rPr>
                    <w:rFonts w:ascii="Cambria Math" w:hAnsi="Cambria Math"/>
                  </w:rPr>
                  <m:t>R&gt;</m:t>
                </m:r>
                <m:sSub>
                  <m:sSubPr>
                    <m:ctrlPr>
                      <w:rPr>
                        <w:rFonts w:ascii="Cambria Math" w:hAnsi="Cambria Math"/>
                        <w:i/>
                      </w:rPr>
                    </m:ctrlPr>
                  </m:sSubPr>
                  <m:e>
                    <m:r>
                      <w:rPr>
                        <w:rFonts w:ascii="Cambria Math" w:hAnsi="Cambria Math"/>
                      </w:rPr>
                      <m:t>τ</m:t>
                    </m:r>
                  </m:e>
                  <m:sub>
                    <m:r>
                      <w:rPr>
                        <w:rFonts w:ascii="Cambria Math" w:hAnsi="Cambria Math"/>
                      </w:rPr>
                      <m:t>Eye</m:t>
                    </m:r>
                  </m:sub>
                </m:sSub>
                <m:r>
                  <w:rPr>
                    <w:rFonts w:ascii="Cambria Math" w:hAnsi="Cambria Math"/>
                  </w:rPr>
                  <m:t xml:space="preserve"> .</m:t>
                </m:r>
              </m:oMath>
            </m:oMathPara>
          </w:p>
        </w:tc>
        <w:tc>
          <w:tcPr>
            <w:tcW w:w="308" w:type="pct"/>
            <w:vAlign w:val="center"/>
          </w:tcPr>
          <w:p w:rsidR="00DE3AA9" w:rsidRPr="00AD3686" w:rsidRDefault="00DE3AA9" w:rsidP="00D45303">
            <w:pPr>
              <w:pStyle w:val="BodyText"/>
              <w:numPr>
                <w:ilvl w:val="0"/>
                <w:numId w:val="29"/>
              </w:numPr>
              <w:spacing w:before="80" w:after="160" w:line="240" w:lineRule="auto"/>
              <w:jc w:val="right"/>
            </w:pPr>
          </w:p>
        </w:tc>
      </w:tr>
    </w:tbl>
    <w:p w:rsidR="0099085B" w:rsidRDefault="00CE3344" w:rsidP="00CB3914">
      <w:pPr>
        <w:pStyle w:val="BodyText"/>
        <w:spacing w:after="120"/>
      </w:pPr>
      <w:r>
        <w:t>We typically set</w:t>
      </w:r>
      <w:r w:rsidR="00DE3AA9">
        <w:t xml:space="preserve"> </w:t>
      </w:r>
      <m:oMath>
        <m:sSub>
          <m:sSubPr>
            <m:ctrlPr>
              <w:rPr>
                <w:rFonts w:ascii="Cambria Math" w:hAnsi="Cambria Math"/>
                <w:i/>
              </w:rPr>
            </m:ctrlPr>
          </m:sSubPr>
          <m:e>
            <m:r>
              <w:rPr>
                <w:rFonts w:ascii="Cambria Math" w:hAnsi="Cambria Math"/>
              </w:rPr>
              <m:t>τ</m:t>
            </m:r>
          </m:e>
          <m:sub>
            <m:r>
              <w:rPr>
                <w:rFonts w:ascii="Cambria Math" w:hAnsi="Cambria Math"/>
              </w:rPr>
              <m:t>Eye</m:t>
            </m:r>
          </m:sub>
        </m:sSub>
      </m:oMath>
      <w:r>
        <w:t xml:space="preserve"> to 0.</w:t>
      </w:r>
      <w:r w:rsidR="00774023">
        <w:t>05</w:t>
      </w:r>
      <w:r>
        <w:t xml:space="preserve"> so that the resulting segmentation </w:t>
      </w:r>
      <w:r w:rsidR="0099085B">
        <w:t>define</w:t>
      </w:r>
      <w:r>
        <w:t>s</w:t>
      </w:r>
      <w:r w:rsidR="0099085B">
        <w:t xml:space="preserve"> </w:t>
      </w:r>
      <w:r>
        <w:t>regions where the flash image is redder than the ambient image</w:t>
      </w:r>
      <w:r w:rsidR="000B0CF4">
        <w:t xml:space="preserve"> </w:t>
      </w:r>
      <w:r>
        <w:t xml:space="preserve">and therefore may form </w:t>
      </w:r>
      <w:r w:rsidR="0099085B">
        <w:t>poten</w:t>
      </w:r>
      <w:r>
        <w:t>tial red eyes</w:t>
      </w:r>
      <w:r w:rsidR="0099085B">
        <w:t xml:space="preserve">. </w:t>
      </w:r>
      <w:r w:rsidR="00EE15CA">
        <w:t>The segmented regions</w:t>
      </w:r>
      <w:r>
        <w:t xml:space="preserve"> also tend to </w:t>
      </w:r>
      <w:r w:rsidR="00EE15CA">
        <w:t>include</w:t>
      </w:r>
      <w:r w:rsidR="009E06B5">
        <w:t xml:space="preserve"> </w:t>
      </w:r>
      <w:r>
        <w:t xml:space="preserve">a few locations that </w:t>
      </w:r>
      <w:r w:rsidR="00EE15CA">
        <w:t xml:space="preserve">are </w:t>
      </w:r>
      <w:r w:rsidR="003A1A0B">
        <w:t>highly</w:t>
      </w:r>
      <w:r>
        <w:t xml:space="preserve"> </w:t>
      </w:r>
      <w:r w:rsidR="003A1A0B">
        <w:t>sat</w:t>
      </w:r>
      <w:r w:rsidR="003A1A0B">
        <w:t>u</w:t>
      </w:r>
      <w:r w:rsidR="003A1A0B">
        <w:t>rated</w:t>
      </w:r>
      <w:r>
        <w:t xml:space="preserve"> </w:t>
      </w:r>
      <w:r w:rsidR="003A1A0B">
        <w:t>in the Cr channel</w:t>
      </w:r>
      <w:r w:rsidR="00F17E70">
        <w:t xml:space="preserve"> of the flash image but </w:t>
      </w:r>
      <w:r w:rsidR="00EE15CA">
        <w:t xml:space="preserve">are </w:t>
      </w:r>
      <w:r w:rsidR="00F17E70">
        <w:t xml:space="preserve">relatively dark in the </w:t>
      </w:r>
      <w:r w:rsidR="00A05547">
        <w:t xml:space="preserve">Y channel of the </w:t>
      </w:r>
      <w:r w:rsidR="00F17E70">
        <w:t>ambient image.</w:t>
      </w:r>
      <w:r>
        <w:t xml:space="preserve"> </w:t>
      </w:r>
      <w:r w:rsidR="00067E22">
        <w:t>Thus</w:t>
      </w:r>
      <w:r w:rsidR="00EE15CA">
        <w:t>,</w:t>
      </w:r>
      <w:r>
        <w:t xml:space="preserve"> </w:t>
      </w:r>
      <w:r w:rsidR="00067E22">
        <w:t>if</w:t>
      </w:r>
      <w:r w:rsidR="00DE3AA9">
        <w:t xml:space="preserve">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0016359A">
        <w:t xml:space="preserve"> </w:t>
      </w:r>
      <w:r w:rsidR="00067E22">
        <w:t>and</w:t>
      </w:r>
      <w:r w:rsidR="00DE3AA9">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16359A">
        <w:t xml:space="preserve"> </w:t>
      </w:r>
      <w:r w:rsidR="00067E22">
        <w:t xml:space="preserve">denote the mean and standard deviation of the redness </w:t>
      </w:r>
      <m:oMath>
        <m:r>
          <w:rPr>
            <w:rFonts w:ascii="Cambria Math" w:hAnsi="Cambria Math"/>
          </w:rPr>
          <m:t>R</m:t>
        </m:r>
      </m:oMath>
      <w:r w:rsidR="00067E22">
        <w:t xml:space="preserve">, </w:t>
      </w:r>
      <w:r>
        <w:t xml:space="preserve">we look </w:t>
      </w:r>
      <w:r w:rsidR="003A1A0B">
        <w:t>for seed pixels where: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5"/>
        <w:gridCol w:w="4375"/>
        <w:gridCol w:w="295"/>
      </w:tblGrid>
      <w:tr w:rsidR="00DE3AA9" w:rsidRPr="00AD3686" w:rsidTr="00B64A3E">
        <w:trPr>
          <w:jc w:val="center"/>
        </w:trPr>
        <w:tc>
          <w:tcPr>
            <w:tcW w:w="130" w:type="pct"/>
            <w:vAlign w:val="center"/>
          </w:tcPr>
          <w:p w:rsidR="00DE3AA9" w:rsidRPr="00AD3686" w:rsidRDefault="00DE3AA9" w:rsidP="00D45303">
            <w:pPr>
              <w:pStyle w:val="BodyText"/>
              <w:spacing w:before="80" w:after="160" w:line="240" w:lineRule="auto"/>
            </w:pPr>
          </w:p>
        </w:tc>
        <w:tc>
          <w:tcPr>
            <w:tcW w:w="4562" w:type="pct"/>
            <w:vAlign w:val="center"/>
          </w:tcPr>
          <w:p w:rsidR="00DE3AA9" w:rsidRPr="00AD3686" w:rsidRDefault="00DE3AA9" w:rsidP="00D45303">
            <w:pPr>
              <w:pStyle w:val="BodyText"/>
              <w:spacing w:before="80" w:after="160" w:line="240" w:lineRule="auto"/>
            </w:pPr>
            <m:oMathPara>
              <m:oMath>
                <m:r>
                  <w:rPr>
                    <w:rFonts w:ascii="Cambria Math" w:hAnsi="Cambria Math"/>
                  </w:rPr>
                  <m:t>R&gt;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0.6, 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+3</m:t>
                        </m:r>
                        <m:sSub>
                          <m:sSubPr>
                            <m:ctrlPr>
                              <w:rPr>
                                <w:rFonts w:ascii="Cambria Math" w:hAnsi="Cambria Math"/>
                                <w:i/>
                              </w:rPr>
                            </m:ctrlPr>
                          </m:sSubPr>
                          <m:e>
                            <m:r>
                              <w:rPr>
                                <w:rFonts w:ascii="Cambria Math" w:hAnsi="Cambria Math"/>
                              </w:rPr>
                              <m:t>σ</m:t>
                            </m:r>
                          </m:e>
                          <m:sub>
                            <m:r>
                              <w:rPr>
                                <w:rFonts w:ascii="Cambria Math" w:hAnsi="Cambria Math"/>
                              </w:rPr>
                              <m:t>R</m:t>
                            </m:r>
                          </m:sub>
                        </m:sSub>
                      </m:e>
                    </m:d>
                  </m:e>
                </m:func>
                <m:r>
                  <m:rPr>
                    <m:nor/>
                  </m:rPr>
                  <w:rPr>
                    <w:rFonts w:ascii="Cambria Math" w:hAnsi="Cambria Math"/>
                  </w:rPr>
                  <m:t xml:space="preserve">  and  </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&lt;</m:t>
                </m:r>
                <m:sSub>
                  <m:sSubPr>
                    <m:ctrlPr>
                      <w:rPr>
                        <w:rFonts w:ascii="Cambria Math" w:hAnsi="Cambria Math"/>
                        <w:i/>
                      </w:rPr>
                    </m:ctrlPr>
                  </m:sSubPr>
                  <m:e>
                    <m:r>
                      <w:rPr>
                        <w:rFonts w:ascii="Cambria Math" w:hAnsi="Cambria Math"/>
                      </w:rPr>
                      <m:t>τ</m:t>
                    </m:r>
                  </m:e>
                  <m:sub>
                    <m:r>
                      <w:rPr>
                        <w:rFonts w:ascii="Cambria Math" w:hAnsi="Cambria Math"/>
                      </w:rPr>
                      <m:t>Dark</m:t>
                    </m:r>
                  </m:sub>
                </m:sSub>
                <m:r>
                  <w:rPr>
                    <w:rFonts w:ascii="Cambria Math" w:hAnsi="Cambria Math"/>
                  </w:rPr>
                  <m:t xml:space="preserve"> .</m:t>
                </m:r>
              </m:oMath>
            </m:oMathPara>
          </w:p>
        </w:tc>
        <w:tc>
          <w:tcPr>
            <w:tcW w:w="308" w:type="pct"/>
            <w:vAlign w:val="center"/>
          </w:tcPr>
          <w:p w:rsidR="00DE3AA9" w:rsidRPr="00AD3686" w:rsidRDefault="00DE3AA9" w:rsidP="00D45303">
            <w:pPr>
              <w:pStyle w:val="BodyText"/>
              <w:numPr>
                <w:ilvl w:val="0"/>
                <w:numId w:val="29"/>
              </w:numPr>
              <w:spacing w:before="80" w:after="160" w:line="240" w:lineRule="auto"/>
              <w:jc w:val="right"/>
            </w:pPr>
          </w:p>
        </w:tc>
      </w:tr>
    </w:tbl>
    <w:p w:rsidR="00EE531E" w:rsidRDefault="00067E22" w:rsidP="00CB3914">
      <w:pPr>
        <w:pStyle w:val="BodyText"/>
        <w:spacing w:after="120"/>
      </w:pPr>
      <w:r>
        <w:t>We usually set</w:t>
      </w:r>
      <w:r w:rsidR="00DE3AA9">
        <w:t xml:space="preserve"> </w:t>
      </w:r>
      <m:oMath>
        <m:sSub>
          <m:sSubPr>
            <m:ctrlPr>
              <w:rPr>
                <w:rFonts w:ascii="Cambria Math" w:hAnsi="Cambria Math"/>
                <w:i/>
              </w:rPr>
            </m:ctrlPr>
          </m:sSubPr>
          <m:e>
            <m:r>
              <w:rPr>
                <w:rFonts w:ascii="Cambria Math" w:hAnsi="Cambria Math"/>
              </w:rPr>
              <m:t>τ</m:t>
            </m:r>
          </m:e>
          <m:sub>
            <m:r>
              <w:rPr>
                <w:rFonts w:ascii="Cambria Math" w:hAnsi="Cambria Math"/>
              </w:rPr>
              <m:t>Dark</m:t>
            </m:r>
          </m:sub>
        </m:sSub>
        <m:r>
          <w:rPr>
            <w:rFonts w:ascii="Cambria Math" w:hAnsi="Cambria Math"/>
          </w:rPr>
          <m:t>=0.6</m:t>
        </m:r>
      </m:oMath>
      <w:r>
        <w:t xml:space="preserve">. </w:t>
      </w:r>
      <w:r w:rsidR="0020365D">
        <w:t>If no such seed pixels exist</w:t>
      </w:r>
      <w:r w:rsidR="00EE15CA">
        <w:t>,</w:t>
      </w:r>
      <w:r w:rsidR="0020365D">
        <w:t xml:space="preserve"> we assume the image does not contain red-eye. Otherwise</w:t>
      </w:r>
      <w:r w:rsidR="00EE15CA">
        <w:t>,</w:t>
      </w:r>
      <w:r w:rsidR="0020365D">
        <w:t xml:space="preserve"> w</w:t>
      </w:r>
      <w:r w:rsidR="001A1164">
        <w:t>e use these seed pixels to look up the corresponding regions in the segmenta</w:t>
      </w:r>
      <w:r w:rsidR="002E6FB9">
        <w:t xml:space="preserve">tion and then apply </w:t>
      </w:r>
      <w:r w:rsidR="001A1164">
        <w:t>geometric constraint</w:t>
      </w:r>
      <w:r w:rsidR="002E6FB9">
        <w:t>s</w:t>
      </w:r>
      <w:r w:rsidR="001A1164">
        <w:t xml:space="preserve"> to ensure that the regions are </w:t>
      </w:r>
      <w:r w:rsidR="006C432F">
        <w:t xml:space="preserve">roughly the same size and </w:t>
      </w:r>
      <w:r w:rsidR="001A1164">
        <w:t>elliptical. In particular</w:t>
      </w:r>
      <w:r w:rsidR="00EE15CA">
        <w:t>,</w:t>
      </w:r>
      <w:r w:rsidR="001A1164">
        <w:t xml:space="preserve"> we </w:t>
      </w:r>
      <w:r w:rsidR="006C432F">
        <w:t xml:space="preserve">compute the area of each region and discard </w:t>
      </w:r>
      <w:r w:rsidR="00047AEF">
        <w:t xml:space="preserve">large </w:t>
      </w:r>
      <w:r w:rsidR="006C432F">
        <w:t xml:space="preserve">outliers. We then check that </w:t>
      </w:r>
      <w:r w:rsidR="001A1164">
        <w:t xml:space="preserve">the eccentricity of the region is greater than 0.75. These regions </w:t>
      </w:r>
      <w:r w:rsidR="0020365D">
        <w:t xml:space="preserve">then </w:t>
      </w:r>
      <w:r w:rsidR="001A1164">
        <w:t xml:space="preserve">form </w:t>
      </w:r>
      <w:r w:rsidR="00EE531E">
        <w:t>a</w:t>
      </w:r>
      <w:r w:rsidR="001A1164">
        <w:t xml:space="preserve"> red-eye pupil mask</w:t>
      </w:r>
      <w:r w:rsidR="00753D39">
        <w:t>.</w:t>
      </w:r>
      <w:r w:rsidR="001A1164">
        <w:t xml:space="preserve"> </w:t>
      </w:r>
      <w:r w:rsidR="00EE531E">
        <w:t xml:space="preserve">Finally to correct these red-eye regions we use the technique of Patti et al.[1998]. We first remove the highlights or “glints” in the pupil mask using our flash specularity detection algorithm. </w:t>
      </w:r>
      <w:r w:rsidR="000D4044">
        <w:t xml:space="preserve">We then </w:t>
      </w:r>
      <w:r w:rsidR="00EE531E">
        <w:t xml:space="preserve">set the color of each pixel </w:t>
      </w:r>
      <w:r w:rsidR="000D4044">
        <w:t xml:space="preserve">in the mask </w:t>
      </w:r>
      <w:r w:rsidR="00EE531E">
        <w:t xml:space="preserve">to the gray value equivalent to 80% of </w:t>
      </w:r>
      <w:r w:rsidR="000D4044">
        <w:t>its</w:t>
      </w:r>
      <w:r w:rsidR="00EE531E">
        <w:t xml:space="preserve"> luminance value</w:t>
      </w:r>
      <w:r w:rsidR="00E554BF">
        <w:t xml:space="preserve">. </w:t>
      </w:r>
      <w:r w:rsidR="000D4044">
        <w:t>This approach properly darkens the pupil while maintaining the specular highlight which is important for mai</w:t>
      </w:r>
      <w:r w:rsidR="000D4044">
        <w:t>n</w:t>
      </w:r>
      <w:r w:rsidR="000D4044">
        <w:t>taining realism in the corrected output.</w:t>
      </w:r>
    </w:p>
    <w:p w:rsidR="00365A1B" w:rsidRDefault="00F42823" w:rsidP="00D45303">
      <w:pPr>
        <w:pStyle w:val="BodyText"/>
        <w:numPr>
          <w:ins w:id="17" w:author="Kentaro Toyama" w:date="2004-01-19T09:58:00Z"/>
        </w:numPr>
        <w:spacing w:after="200"/>
      </w:pPr>
      <w:r w:rsidRPr="00F42823">
        <w:rPr>
          <w:b/>
        </w:rPr>
        <w:t>Results</w:t>
      </w:r>
      <w:r w:rsidR="00134480">
        <w:rPr>
          <w:b/>
        </w:rPr>
        <w:t xml:space="preserve"> &amp; </w:t>
      </w:r>
      <w:r w:rsidRPr="00F42823">
        <w:rPr>
          <w:b/>
        </w:rPr>
        <w:t>Discussion.</w:t>
      </w:r>
      <w:r>
        <w:t xml:space="preserve"> </w:t>
      </w:r>
      <w:r w:rsidR="00FF51AD">
        <w:t>Figure 11</w:t>
      </w:r>
      <w:r>
        <w:t xml:space="preserve"> illustrates our red-eye correction algorithm with two examples. The second example shows that our algorithm performs </w:t>
      </w:r>
      <w:r w:rsidR="00ED1D26">
        <w:t>well</w:t>
      </w:r>
      <w:r>
        <w:t xml:space="preserve"> even when the red-eye is subtle. In both examples our algorithm is able to distinguish the pupils from the reddish skin. Moreover, the specular highlight is preserved and the eye shows no </w:t>
      </w:r>
      <w:smartTag w:uri="urn:schemas-microsoft-com:office:smarttags" w:element="City">
        <w:smartTag w:uri="urn:schemas-microsoft-com:office:smarttags" w:element="place">
          <w:r>
            <w:t>unna</w:t>
          </w:r>
        </w:smartTag>
      </w:smartTag>
      <w:r>
        <w:t xml:space="preserve">tural discoloration. </w:t>
      </w:r>
      <w:r w:rsidR="000D4044">
        <w:t>Both of these examples were automatically aligned using the approach of Szeliski and Shum [1997].</w:t>
      </w:r>
      <w:r w:rsidR="00921140">
        <w:t xml:space="preserve"> </w:t>
      </w:r>
      <w:r w:rsidR="00443F29">
        <w:t>Since c</w:t>
      </w:r>
      <w:r w:rsidR="00967C4B">
        <w:t>olor noise could invalidate our chromaticity comparison</w:t>
      </w:r>
      <w:r w:rsidR="00443F29">
        <w:t>,</w:t>
      </w:r>
      <w:r w:rsidR="00967C4B">
        <w:t xml:space="preserve"> we assume</w:t>
      </w:r>
      <w:r w:rsidR="00365A1B">
        <w:t xml:space="preserve"> a relatively noise free ambient image</w:t>
      </w:r>
      <w:r w:rsidR="0054227A">
        <w:t>, like the ones genera</w:t>
      </w:r>
      <w:r w:rsidR="00443CE7">
        <w:t>ted by our denoising algorithm.</w:t>
      </w:r>
    </w:p>
    <w:p w:rsidR="00D7174B" w:rsidRDefault="00D7174B" w:rsidP="00D7174B">
      <w:pPr>
        <w:pStyle w:val="Heading1"/>
      </w:pPr>
      <w:r>
        <w:t>Future Work and Conclusions</w:t>
      </w:r>
    </w:p>
    <w:p w:rsidR="00D7174B" w:rsidRPr="00ED78C6" w:rsidRDefault="00D7174B" w:rsidP="00CB3914">
      <w:pPr>
        <w:pStyle w:val="BodyText"/>
        <w:spacing w:after="120"/>
      </w:pPr>
      <w:r>
        <w:t>While we have developed a variety of applications for flash/no-flash image pairs, we believe there remain many directions for future work.</w:t>
      </w:r>
    </w:p>
    <w:p w:rsidR="00D7174B" w:rsidRDefault="00D7174B" w:rsidP="00CB3914">
      <w:pPr>
        <w:pStyle w:val="BodyText"/>
        <w:spacing w:after="120"/>
      </w:pPr>
      <w:r>
        <w:t>In some cases</w:t>
      </w:r>
      <w:r w:rsidR="00443F29">
        <w:t>,</w:t>
      </w:r>
      <w:r>
        <w:t xml:space="preserve"> the look of the </w:t>
      </w:r>
      <w:smartTag w:uri="urn:schemas-microsoft-com:office:smarttags" w:element="State">
        <w:smartTag w:uri="urn:schemas-microsoft-com:office:smarttags" w:element="place">
          <w:r>
            <w:t>fla</w:t>
          </w:r>
        </w:smartTag>
      </w:smartTag>
      <w:r>
        <w:t>sh image may be preferable to the ambient image. However</w:t>
      </w:r>
      <w:r w:rsidR="00443F29">
        <w:t>,</w:t>
      </w:r>
      <w:r>
        <w:t xml:space="preserve"> the </w:t>
      </w:r>
      <w:smartTag w:uri="urn:schemas-microsoft-com:office:smarttags" w:element="State">
        <w:smartTag w:uri="urn:schemas-microsoft-com:office:smarttags" w:element="place">
          <w:r>
            <w:t>fla</w:t>
          </w:r>
        </w:smartTag>
      </w:smartTag>
      <w:r>
        <w:t>sh shadows and specularities may be detracting. While we have developed algorithms for detecting these regions, we would like to investigate techniques for removing them from the flash image.</w:t>
      </w:r>
    </w:p>
    <w:p w:rsidR="00D7174B" w:rsidRPr="00D32B42" w:rsidRDefault="00D7174B" w:rsidP="00CB3914">
      <w:pPr>
        <w:pStyle w:val="BodyText"/>
        <w:spacing w:after="120"/>
      </w:pPr>
      <w:r w:rsidRPr="00D32B42">
        <w:t xml:space="preserve">Flash shadows </w:t>
      </w:r>
      <w:r>
        <w:t>often appear at depth discontinuities between surfaces in the scene. Using multiple flash photographs it may be possible to segment foreground from background. Raskar et al</w:t>
      </w:r>
      <w:r w:rsidRPr="005C64D1">
        <w:t>.</w:t>
      </w:r>
      <w:r>
        <w:t xml:space="preserve"> </w:t>
      </w:r>
      <w:r w:rsidRPr="005C64D1">
        <w:t>[2003]</w:t>
      </w:r>
      <w:r>
        <w:t xml:space="preserve"> have recently explored this type of approach to generate non-photorealistic renderings. </w:t>
      </w:r>
    </w:p>
    <w:p w:rsidR="00D7174B" w:rsidRDefault="00D7174B" w:rsidP="00CB3914">
      <w:pPr>
        <w:pStyle w:val="BodyText"/>
        <w:spacing w:after="120"/>
      </w:pPr>
      <w:r>
        <w:t xml:space="preserve">Motion blur is a common problem for long-exposure images. It may be possible to extend our detail transfer technique to de-blur such images. </w:t>
      </w:r>
      <w:r w:rsidR="00CE4BCA">
        <w:t xml:space="preserve">Recent work by </w:t>
      </w:r>
      <w:r w:rsidR="00CB3914">
        <w:t>Jia et al. [2004</w:t>
      </w:r>
      <w:r w:rsidR="00CE4BCA">
        <w:t>] is beginning to explore this idea.</w:t>
      </w:r>
    </w:p>
    <w:tbl>
      <w:tblPr>
        <w:tblStyle w:val="TableGrid"/>
        <w:tblW w:w="4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2346"/>
        <w:gridCol w:w="2454"/>
      </w:tblGrid>
      <w:tr w:rsidR="009B2B80" w:rsidTr="0033639A">
        <w:trPr>
          <w:jc w:val="center"/>
        </w:trPr>
        <w:tc>
          <w:tcPr>
            <w:tcW w:w="2346" w:type="dxa"/>
            <w:tcMar>
              <w:left w:w="0" w:type="dxa"/>
              <w:right w:w="0" w:type="dxa"/>
            </w:tcMar>
          </w:tcPr>
          <w:p w:rsidR="009B2B80" w:rsidRDefault="00A51A0D" w:rsidP="0033639A">
            <w:pPr>
              <w:spacing w:after="20"/>
              <w:jc w:val="center"/>
              <w:rPr>
                <w:noProof/>
                <w:sz w:val="16"/>
              </w:rPr>
            </w:pPr>
            <w:r>
              <w:rPr>
                <w:noProof/>
                <w:sz w:val="16"/>
              </w:rPr>
              <mc:AlternateContent>
                <mc:Choice Requires="wps">
                  <w:drawing>
                    <wp:anchor distT="0" distB="0" distL="114300" distR="114300" simplePos="0" relativeHeight="251686912" behindDoc="0" locked="0" layoutInCell="1" allowOverlap="1">
                      <wp:simplePos x="0" y="0"/>
                      <wp:positionH relativeFrom="column">
                        <wp:posOffset>697865</wp:posOffset>
                      </wp:positionH>
                      <wp:positionV relativeFrom="paragraph">
                        <wp:posOffset>-17146</wp:posOffset>
                      </wp:positionV>
                      <wp:extent cx="0" cy="1731645"/>
                      <wp:effectExtent l="0" t="0" r="19050" b="20955"/>
                      <wp:wrapNone/>
                      <wp:docPr id="77" name="Straight Connector 77"/>
                      <wp:cNvGraphicFramePr/>
                      <a:graphic xmlns:a="http://schemas.openxmlformats.org/drawingml/2006/main">
                        <a:graphicData uri="http://schemas.microsoft.com/office/word/2010/wordprocessingShape">
                          <wps:wsp>
                            <wps:cNvCnPr/>
                            <wps:spPr>
                              <a:xfrm>
                                <a:off x="0" y="0"/>
                                <a:ext cx="0" cy="173164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4.95pt,-1.35pt" to="54.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" strokecolor="white [3212]" strokeweight="1pt"/>
                  </w:pict>
                </mc:Fallback>
              </mc:AlternateContent>
            </w:r>
            <w:r w:rsidR="000E2908">
              <w:rPr>
                <w:noProof/>
                <w:sz w:val="16"/>
              </w:rPr>
              <w:drawing>
                <wp:inline distT="0" distB="0" distL="0" distR="0">
                  <wp:extent cx="1470937" cy="17022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8_Image_0001.png"/>
                          <pic:cNvPicPr/>
                        </pic:nvPicPr>
                        <pic:blipFill>
                          <a:blip r:embed="rId52">
                            <a:extLst>
                              <a:ext uri="{28A0092B-C50C-407E-A947-70E740481C1C}">
                                <a14:useLocalDpi xmlns:a14="http://schemas.microsoft.com/office/drawing/2010/main" val="0"/>
                              </a:ext>
                            </a:extLst>
                          </a:blip>
                          <a:stretch>
                            <a:fillRect/>
                          </a:stretch>
                        </pic:blipFill>
                        <pic:spPr>
                          <a:xfrm>
                            <a:off x="0" y="0"/>
                            <a:ext cx="1470937" cy="1702239"/>
                          </a:xfrm>
                          <a:prstGeom prst="rect">
                            <a:avLst/>
                          </a:prstGeom>
                        </pic:spPr>
                      </pic:pic>
                    </a:graphicData>
                  </a:graphic>
                </wp:inline>
              </w:drawing>
            </w:r>
          </w:p>
        </w:tc>
        <w:tc>
          <w:tcPr>
            <w:tcW w:w="2454" w:type="dxa"/>
          </w:tcPr>
          <w:p w:rsidR="009B2B80" w:rsidRDefault="000E2908" w:rsidP="009B2B80">
            <w:pPr>
              <w:spacing w:after="0"/>
              <w:jc w:val="center"/>
              <w:rPr>
                <w:noProof/>
                <w:sz w:val="16"/>
              </w:rPr>
            </w:pPr>
            <w:r>
              <w:rPr>
                <w:noProof/>
                <w:sz w:val="16"/>
              </w:rPr>
              <w:drawing>
                <wp:inline distT="0" distB="0" distL="0" distR="0" wp14:anchorId="6C970D50" wp14:editId="79E69717">
                  <wp:extent cx="1470937" cy="170223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8_Image_0002.png"/>
                          <pic:cNvPicPr/>
                        </pic:nvPicPr>
                        <pic:blipFill>
                          <a:blip r:embed="rId53">
                            <a:extLst>
                              <a:ext uri="{28A0092B-C50C-407E-A947-70E740481C1C}">
                                <a14:useLocalDpi xmlns:a14="http://schemas.microsoft.com/office/drawing/2010/main" val="0"/>
                              </a:ext>
                            </a:extLst>
                          </a:blip>
                          <a:stretch>
                            <a:fillRect/>
                          </a:stretch>
                        </pic:blipFill>
                        <pic:spPr>
                          <a:xfrm>
                            <a:off x="0" y="0"/>
                            <a:ext cx="1470937" cy="1702239"/>
                          </a:xfrm>
                          <a:prstGeom prst="rect">
                            <a:avLst/>
                          </a:prstGeom>
                        </pic:spPr>
                      </pic:pic>
                    </a:graphicData>
                  </a:graphic>
                </wp:inline>
              </w:drawing>
            </w:r>
          </w:p>
        </w:tc>
      </w:tr>
      <w:tr w:rsidR="000E2908" w:rsidTr="0033639A">
        <w:trPr>
          <w:jc w:val="center"/>
        </w:trPr>
        <w:tc>
          <w:tcPr>
            <w:tcW w:w="2346" w:type="dxa"/>
            <w:tcMar>
              <w:left w:w="0" w:type="dxa"/>
              <w:right w:w="0" w:type="dxa"/>
            </w:tcMar>
          </w:tcPr>
          <w:p w:rsidR="000E2908" w:rsidRPr="0033639A" w:rsidRDefault="000E2908" w:rsidP="009A3BF8">
            <w:pPr>
              <w:spacing w:after="40"/>
              <w:jc w:val="center"/>
              <w:rPr>
                <w:sz w:val="16"/>
              </w:rPr>
            </w:pPr>
            <w:r>
              <w:rPr>
                <w:sz w:val="16"/>
              </w:rPr>
              <w:t xml:space="preserve">No-Flash  </w:t>
            </w:r>
            <w:r w:rsidR="009A3BF8">
              <w:rPr>
                <w:sz w:val="16"/>
              </w:rPr>
              <w:t xml:space="preserve">  </w:t>
            </w:r>
            <w:r>
              <w:rPr>
                <w:sz w:val="16"/>
              </w:rPr>
              <w:t xml:space="preserve">            Flash</w:t>
            </w:r>
            <w:r w:rsidR="009A3BF8">
              <w:rPr>
                <w:sz w:val="16"/>
              </w:rPr>
              <w:t>   </w:t>
            </w:r>
          </w:p>
        </w:tc>
        <w:tc>
          <w:tcPr>
            <w:tcW w:w="2454" w:type="dxa"/>
          </w:tcPr>
          <w:p w:rsidR="000E2908" w:rsidRPr="0033639A" w:rsidRDefault="000E2908" w:rsidP="000E2908">
            <w:pPr>
              <w:spacing w:after="40"/>
              <w:jc w:val="center"/>
              <w:rPr>
                <w:sz w:val="16"/>
              </w:rPr>
            </w:pPr>
            <w:r>
              <w:rPr>
                <w:sz w:val="16"/>
              </w:rPr>
              <w:t>Red-Eye Corrected</w:t>
            </w:r>
          </w:p>
        </w:tc>
      </w:tr>
      <w:tr w:rsidR="0033639A" w:rsidTr="0033639A">
        <w:trPr>
          <w:jc w:val="center"/>
        </w:trPr>
        <w:tc>
          <w:tcPr>
            <w:tcW w:w="2346" w:type="dxa"/>
            <w:tcMar>
              <w:left w:w="0" w:type="dxa"/>
              <w:right w:w="0" w:type="dxa"/>
            </w:tcMar>
          </w:tcPr>
          <w:p w:rsidR="0033639A" w:rsidRPr="0033639A" w:rsidRDefault="0033639A" w:rsidP="0033639A">
            <w:pPr>
              <w:spacing w:after="20"/>
              <w:jc w:val="center"/>
              <w:rPr>
                <w:sz w:val="16"/>
              </w:rPr>
            </w:pPr>
            <w:r>
              <w:rPr>
                <w:noProof/>
                <w:sz w:val="16"/>
              </w:rPr>
              <mc:AlternateContent>
                <mc:Choice Requires="wps">
                  <w:drawing>
                    <wp:anchor distT="0" distB="0" distL="114300" distR="114300" simplePos="0" relativeHeight="251679744" behindDoc="0" locked="0" layoutInCell="1" allowOverlap="1" wp14:anchorId="033E8208" wp14:editId="100F1359">
                      <wp:simplePos x="0" y="0"/>
                      <wp:positionH relativeFrom="column">
                        <wp:posOffset>790314</wp:posOffset>
                      </wp:positionH>
                      <wp:positionV relativeFrom="paragraph">
                        <wp:posOffset>971</wp:posOffset>
                      </wp:positionV>
                      <wp:extent cx="0" cy="1835972"/>
                      <wp:effectExtent l="0" t="0" r="19050" b="12065"/>
                      <wp:wrapNone/>
                      <wp:docPr id="67" name="Straight Connector 67"/>
                      <wp:cNvGraphicFramePr/>
                      <a:graphic xmlns:a="http://schemas.openxmlformats.org/drawingml/2006/main">
                        <a:graphicData uri="http://schemas.microsoft.com/office/word/2010/wordprocessingShape">
                          <wps:wsp>
                            <wps:cNvCnPr/>
                            <wps:spPr>
                              <a:xfrm>
                                <a:off x="0" y="0"/>
                                <a:ext cx="0" cy="183597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7"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62.25pt,.1pt" to="62.25pt,1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" strokecolor="white [3212]" strokeweight="1pt"/>
                  </w:pict>
                </mc:Fallback>
              </mc:AlternateContent>
            </w:r>
            <w:r>
              <w:rPr>
                <w:noProof/>
                <w:sz w:val="16"/>
              </w:rPr>
              <w:drawing>
                <wp:inline distT="0" distB="0" distL="0" distR="0" wp14:anchorId="2D65F7C8" wp14:editId="3BDF71D9">
                  <wp:extent cx="1472019" cy="1837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8_Image_0003.png"/>
                          <pic:cNvPicPr/>
                        </pic:nvPicPr>
                        <pic:blipFill>
                          <a:blip r:embed="rId54">
                            <a:extLst>
                              <a:ext uri="{28A0092B-C50C-407E-A947-70E740481C1C}">
                                <a14:useLocalDpi xmlns:a14="http://schemas.microsoft.com/office/drawing/2010/main" val="0"/>
                              </a:ext>
                            </a:extLst>
                          </a:blip>
                          <a:stretch>
                            <a:fillRect/>
                          </a:stretch>
                        </pic:blipFill>
                        <pic:spPr>
                          <a:xfrm>
                            <a:off x="0" y="0"/>
                            <a:ext cx="1472019" cy="1837775"/>
                          </a:xfrm>
                          <a:prstGeom prst="rect">
                            <a:avLst/>
                          </a:prstGeom>
                        </pic:spPr>
                      </pic:pic>
                    </a:graphicData>
                  </a:graphic>
                </wp:inline>
              </w:drawing>
            </w:r>
          </w:p>
        </w:tc>
        <w:tc>
          <w:tcPr>
            <w:tcW w:w="2454" w:type="dxa"/>
          </w:tcPr>
          <w:p w:rsidR="0033639A" w:rsidRDefault="009B2B80" w:rsidP="009B2B80">
            <w:pPr>
              <w:spacing w:after="0"/>
              <w:jc w:val="center"/>
              <w:rPr>
                <w:sz w:val="16"/>
              </w:rPr>
            </w:pPr>
            <w:r>
              <w:rPr>
                <w:noProof/>
                <w:sz w:val="16"/>
              </w:rPr>
              <w:drawing>
                <wp:inline distT="0" distB="0" distL="0" distR="0" wp14:anchorId="061F6289" wp14:editId="7D13C6EE">
                  <wp:extent cx="1470693" cy="85683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8_Image_0004.png"/>
                          <pic:cNvPicPr/>
                        </pic:nvPicPr>
                        <pic:blipFill>
                          <a:blip r:embed="rId55">
                            <a:extLst>
                              <a:ext uri="{28A0092B-C50C-407E-A947-70E740481C1C}">
                                <a14:useLocalDpi xmlns:a14="http://schemas.microsoft.com/office/drawing/2010/main" val="0"/>
                              </a:ext>
                            </a:extLst>
                          </a:blip>
                          <a:stretch>
                            <a:fillRect/>
                          </a:stretch>
                        </pic:blipFill>
                        <pic:spPr>
                          <a:xfrm>
                            <a:off x="0" y="0"/>
                            <a:ext cx="1470693" cy="856838"/>
                          </a:xfrm>
                          <a:prstGeom prst="rect">
                            <a:avLst/>
                          </a:prstGeom>
                        </pic:spPr>
                      </pic:pic>
                    </a:graphicData>
                  </a:graphic>
                </wp:inline>
              </w:drawing>
            </w:r>
          </w:p>
          <w:p w:rsidR="0033639A" w:rsidRDefault="0033639A" w:rsidP="0033639A">
            <w:pPr>
              <w:spacing w:after="20"/>
              <w:jc w:val="center"/>
              <w:rPr>
                <w:sz w:val="16"/>
              </w:rPr>
            </w:pPr>
            <w:r>
              <w:rPr>
                <w:sz w:val="16"/>
              </w:rPr>
              <w:t>Closeup with Faint Red-Eye</w:t>
            </w:r>
          </w:p>
          <w:p w:rsidR="0033639A" w:rsidRPr="0033639A" w:rsidRDefault="009B2B80" w:rsidP="009B2B80">
            <w:pPr>
              <w:spacing w:after="0"/>
              <w:jc w:val="center"/>
              <w:rPr>
                <w:sz w:val="16"/>
              </w:rPr>
            </w:pPr>
            <w:r>
              <w:rPr>
                <w:noProof/>
                <w:sz w:val="16"/>
              </w:rPr>
              <w:drawing>
                <wp:inline distT="0" distB="0" distL="0" distR="0" wp14:anchorId="7AC39C42" wp14:editId="3D4E7D4C">
                  <wp:extent cx="1470693" cy="8632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Page_8_Image_0005.png"/>
                          <pic:cNvPicPr/>
                        </pic:nvPicPr>
                        <pic:blipFill>
                          <a:blip r:embed="rId56">
                            <a:extLst>
                              <a:ext uri="{28A0092B-C50C-407E-A947-70E740481C1C}">
                                <a14:useLocalDpi xmlns:a14="http://schemas.microsoft.com/office/drawing/2010/main" val="0"/>
                              </a:ext>
                            </a:extLst>
                          </a:blip>
                          <a:stretch>
                            <a:fillRect/>
                          </a:stretch>
                        </pic:blipFill>
                        <pic:spPr>
                          <a:xfrm>
                            <a:off x="0" y="0"/>
                            <a:ext cx="1470693" cy="863233"/>
                          </a:xfrm>
                          <a:prstGeom prst="rect">
                            <a:avLst/>
                          </a:prstGeom>
                        </pic:spPr>
                      </pic:pic>
                    </a:graphicData>
                  </a:graphic>
                </wp:inline>
              </w:drawing>
            </w:r>
          </w:p>
        </w:tc>
      </w:tr>
      <w:tr w:rsidR="0033639A" w:rsidTr="0033639A">
        <w:trPr>
          <w:jc w:val="center"/>
        </w:trPr>
        <w:tc>
          <w:tcPr>
            <w:tcW w:w="2346" w:type="dxa"/>
            <w:tcMar>
              <w:left w:w="0" w:type="dxa"/>
              <w:right w:w="0" w:type="dxa"/>
            </w:tcMar>
          </w:tcPr>
          <w:p w:rsidR="0033639A" w:rsidRPr="0033639A" w:rsidRDefault="0033639A" w:rsidP="009A3BF8">
            <w:pPr>
              <w:spacing w:after="60"/>
              <w:jc w:val="center"/>
              <w:rPr>
                <w:sz w:val="16"/>
              </w:rPr>
            </w:pPr>
            <w:r>
              <w:rPr>
                <w:sz w:val="16"/>
              </w:rPr>
              <w:t>No-Flash               Flash</w:t>
            </w:r>
          </w:p>
        </w:tc>
        <w:tc>
          <w:tcPr>
            <w:tcW w:w="2454" w:type="dxa"/>
          </w:tcPr>
          <w:p w:rsidR="0033639A" w:rsidRPr="0033639A" w:rsidRDefault="0033639A" w:rsidP="009A3BF8">
            <w:pPr>
              <w:spacing w:after="60"/>
              <w:jc w:val="center"/>
              <w:rPr>
                <w:sz w:val="16"/>
              </w:rPr>
            </w:pPr>
            <w:r>
              <w:rPr>
                <w:sz w:val="16"/>
              </w:rPr>
              <w:t>Red-Eye Corrected</w:t>
            </w:r>
          </w:p>
        </w:tc>
      </w:tr>
      <w:tr w:rsidR="0033639A" w:rsidTr="006919EB">
        <w:trPr>
          <w:jc w:val="center"/>
        </w:trPr>
        <w:tc>
          <w:tcPr>
            <w:tcW w:w="4800" w:type="dxa"/>
            <w:gridSpan w:val="2"/>
            <w:tcMar>
              <w:left w:w="0" w:type="dxa"/>
              <w:right w:w="0" w:type="dxa"/>
            </w:tcMar>
          </w:tcPr>
          <w:p w:rsidR="0033639A" w:rsidRDefault="009B2B80" w:rsidP="009A3BF8">
            <w:pPr>
              <w:pStyle w:val="Captions"/>
              <w:spacing w:after="120"/>
            </w:pPr>
            <w:bookmarkStart w:id="18" w:name="_Ref62269769"/>
            <w:r>
              <w:t xml:space="preserve">Figure </w:t>
            </w:r>
            <w:bookmarkEnd w:id="18"/>
            <w:r>
              <w:t>11: Examples of red-eye correction using our approach. Although the red eye is subtle in the second example, our algorithm is still able to correct the problem. We used a Nikon CoolPix 995 to acquire these images.</w:t>
            </w:r>
          </w:p>
        </w:tc>
      </w:tr>
    </w:tbl>
    <w:p w:rsidR="0033639A" w:rsidRDefault="0033639A" w:rsidP="0033639A"/>
    <w:p w:rsidR="00AC720E" w:rsidRDefault="00746137" w:rsidP="00295EFE">
      <w:pPr>
        <w:pStyle w:val="BodyText"/>
      </w:pPr>
      <w:r>
        <w:t>While our approach is designed for consumer-grade cameras, we have not yet considered the joint optimization of our algorithms and the camera hardware design. For example</w:t>
      </w:r>
      <w:r w:rsidR="00443F29">
        <w:t>,</w:t>
      </w:r>
      <w:r>
        <w:t xml:space="preserve"> different illum</w:t>
      </w:r>
      <w:r>
        <w:t>i</w:t>
      </w:r>
      <w:r>
        <w:t>nants or illuminant locations may allow the photographer to gather more information about the scene.</w:t>
      </w:r>
    </w:p>
    <w:p w:rsidR="00746137" w:rsidRDefault="00AC720E" w:rsidP="00295EFE">
      <w:pPr>
        <w:pStyle w:val="BodyText"/>
      </w:pPr>
      <w:r>
        <w:t>An exciting possibility is to use an infrared flash</w:t>
      </w:r>
      <w:r w:rsidR="00E554BF">
        <w:t xml:space="preserve">. </w:t>
      </w:r>
      <w:r>
        <w:t xml:space="preserve">While infrared illumination </w:t>
      </w:r>
      <w:r w:rsidR="00CC00AB">
        <w:t>yields incomplete color information, it does provide high-frequency detail, and does so in a less intrusive way than a visible flash.</w:t>
      </w:r>
    </w:p>
    <w:p w:rsidR="009F51C7" w:rsidRDefault="002642C5" w:rsidP="00295EFE">
      <w:pPr>
        <w:pStyle w:val="BodyText"/>
      </w:pPr>
      <w:r>
        <w:t xml:space="preserve">We have demonstrated </w:t>
      </w:r>
      <w:r w:rsidR="00F6764F">
        <w:t>a set of</w:t>
      </w:r>
      <w:r>
        <w:t xml:space="preserve"> applications that combine the strengths of </w:t>
      </w:r>
      <w:smartTag w:uri="urn:schemas-microsoft-com:office:smarttags" w:element="State">
        <w:smartTag w:uri="urn:schemas-microsoft-com:office:smarttags" w:element="place">
          <w:r>
            <w:t>fla</w:t>
          </w:r>
        </w:smartTag>
      </w:smartTag>
      <w:r>
        <w:t xml:space="preserve">sh and no-flash photographs to synthesize new images that are of better quality than either of the originals. </w:t>
      </w:r>
      <w:r w:rsidR="00045B17">
        <w:t>The  acquisiti</w:t>
      </w:r>
      <w:r w:rsidR="00B93490">
        <w:t xml:space="preserve">on procedure is straightforward. We </w:t>
      </w:r>
      <w:r w:rsidR="00045B17">
        <w:t xml:space="preserve">therefore believe that </w:t>
      </w:r>
      <w:smartTag w:uri="urn:schemas-microsoft-com:office:smarttags" w:element="State">
        <w:smartTag w:uri="urn:schemas-microsoft-com:office:smarttags" w:element="place">
          <w:r w:rsidR="00045B17">
            <w:t>fla</w:t>
          </w:r>
        </w:smartTag>
      </w:smartTag>
      <w:r w:rsidR="00045B17">
        <w:t xml:space="preserve">sh/no-flash image pairs </w:t>
      </w:r>
      <w:r w:rsidR="00B93490">
        <w:t>can</w:t>
      </w:r>
      <w:r w:rsidR="00045B17">
        <w:t xml:space="preserve"> contribute to the palette of image enhancement options available to digital photographers. </w:t>
      </w:r>
      <w:r w:rsidR="000278DC">
        <w:t>We hope that these techniques will be even more useful as cameras start to capture multiple images every time a photographer takes a pi</w:t>
      </w:r>
      <w:r w:rsidR="000278DC">
        <w:t>c</w:t>
      </w:r>
      <w:r w:rsidR="000278DC">
        <w:t>ture.</w:t>
      </w:r>
    </w:p>
    <w:p w:rsidR="00F33B8F" w:rsidRDefault="00F33B8F" w:rsidP="00F33B8F">
      <w:pPr>
        <w:pStyle w:val="Heading1"/>
        <w:numPr>
          <w:ilvl w:val="0"/>
          <w:numId w:val="0"/>
        </w:numPr>
      </w:pPr>
      <w:r>
        <w:t>Acknowledgements</w:t>
      </w:r>
    </w:p>
    <w:p w:rsidR="007C7E94" w:rsidRPr="00295EFE" w:rsidRDefault="00F33B8F" w:rsidP="00295EFE">
      <w:pPr>
        <w:pStyle w:val="BodyText"/>
        <w:numPr>
          <w:ins w:id="19" w:author="Georg Petschnigg" w:date="2004-04-17T11:37:00Z"/>
        </w:numPr>
      </w:pPr>
      <w:r>
        <w:t>We</w:t>
      </w:r>
      <w:r w:rsidR="007C7E94">
        <w:t xml:space="preserve"> </w:t>
      </w:r>
      <w:smartTag w:uri="urn:schemas-microsoft-com:office:smarttags" w:element="State">
        <w:smartTag w:uri="urn:schemas-microsoft-com:office:smarttags" w:element="place">
          <w:r w:rsidR="007C7E94">
            <w:t>wis</w:t>
          </w:r>
        </w:smartTag>
      </w:smartTag>
      <w:r w:rsidR="007C7E94">
        <w:t xml:space="preserve">h to thank Marc Levoy </w:t>
      </w:r>
      <w:r>
        <w:t xml:space="preserve">for mentoring </w:t>
      </w:r>
      <w:r w:rsidR="00D37CCB">
        <w:t xml:space="preserve">the early stages of </w:t>
      </w:r>
      <w:r>
        <w:t xml:space="preserve">this work and consistently </w:t>
      </w:r>
      <w:r w:rsidR="00054508">
        <w:t xml:space="preserve">setting an example for scientific rigor. </w:t>
      </w:r>
      <w:r w:rsidR="007C7E94">
        <w:t>Steve Marschner</w:t>
      </w:r>
      <w:r w:rsidR="00054508">
        <w:t xml:space="preserve"> gave us many pointers on the fine details of digital photography.</w:t>
      </w:r>
      <w:r w:rsidR="007C7E94">
        <w:t xml:space="preserve"> </w:t>
      </w:r>
      <w:r w:rsidR="00054508">
        <w:t xml:space="preserve">We thank </w:t>
      </w:r>
      <w:r w:rsidR="00DA0FB5">
        <w:t xml:space="preserve">Chris Bregler and </w:t>
      </w:r>
      <w:r w:rsidR="00DA0FB5" w:rsidRPr="00DA0FB5">
        <w:t>Stan Birchfield</w:t>
      </w:r>
      <w:r w:rsidR="00DA0FB5">
        <w:t xml:space="preserve"> for their encouragement</w:t>
      </w:r>
      <w:r w:rsidR="00054508">
        <w:t xml:space="preserve"> an</w:t>
      </w:r>
      <w:r w:rsidR="00003BBD">
        <w:t>d</w:t>
      </w:r>
      <w:r w:rsidR="00054508">
        <w:t xml:space="preserve"> </w:t>
      </w:r>
      <w:r w:rsidR="00CD5D31">
        <w:t>Rico Malvar for his ad</w:t>
      </w:r>
      <w:r w:rsidR="00054508">
        <w:t xml:space="preserve">vice. </w:t>
      </w:r>
      <w:r w:rsidR="00DA0FB5" w:rsidRPr="00DA0FB5">
        <w:t>Mike Braun</w:t>
      </w:r>
      <w:r w:rsidR="00DA0FB5">
        <w:t xml:space="preserve"> </w:t>
      </w:r>
      <w:r w:rsidR="00054508">
        <w:t xml:space="preserve">collaborated on an early version of these ideas. Georg would like to thank his parents for maintaining Castle Pyrmont, </w:t>
      </w:r>
      <w:r w:rsidR="00517370">
        <w:t>which</w:t>
      </w:r>
      <w:r w:rsidR="00054508">
        <w:t xml:space="preserve"> p</w:t>
      </w:r>
      <w:r w:rsidR="00517370">
        <w:t xml:space="preserve">rovided a beautiful </w:t>
      </w:r>
      <w:r w:rsidR="00054508">
        <w:t>setting for</w:t>
      </w:r>
      <w:r w:rsidR="00B8382E">
        <w:t xml:space="preserve"> many </w:t>
      </w:r>
      <w:r w:rsidR="00054508">
        <w:t>of the images</w:t>
      </w:r>
      <w:r w:rsidR="00B8382E">
        <w:t xml:space="preserve"> in the paper</w:t>
      </w:r>
      <w:r w:rsidR="00054508">
        <w:t>. Finally, w</w:t>
      </w:r>
      <w:r w:rsidR="008C17DB">
        <w:t>e thank the anonymous reviewers for their exce</w:t>
      </w:r>
      <w:r w:rsidR="008C17DB">
        <w:t>p</w:t>
      </w:r>
      <w:r w:rsidR="008C17DB">
        <w:t>tionally detailed feedback and valuable suggestions.</w:t>
      </w:r>
      <w:r w:rsidR="00C316E3">
        <w:t xml:space="preserve"> </w:t>
      </w:r>
    </w:p>
    <w:p w:rsidR="00072094" w:rsidRDefault="00072094" w:rsidP="00F33B8F">
      <w:pPr>
        <w:pStyle w:val="Heading1"/>
        <w:numPr>
          <w:ilvl w:val="0"/>
          <w:numId w:val="0"/>
        </w:numPr>
      </w:pPr>
      <w:r>
        <w:t>References</w:t>
      </w:r>
    </w:p>
    <w:p w:rsidR="006161AE" w:rsidRPr="006161AE" w:rsidRDefault="006161AE" w:rsidP="00236CE4">
      <w:pPr>
        <w:pStyle w:val="References"/>
        <w:spacing w:after="120"/>
      </w:pPr>
      <w:r>
        <w:rPr>
          <w:smallCaps/>
        </w:rPr>
        <w:t xml:space="preserve">Adams, J., Parulski, K. and Spaulding, K., 1998. </w:t>
      </w:r>
      <w:smartTag w:uri="urn:schemas-microsoft-com:office:smarttags" w:element="State">
        <w:smartTag w:uri="urn:schemas-microsoft-com:office:smarttags" w:element="place">
          <w:r>
            <w:t>Col</w:t>
          </w:r>
        </w:smartTag>
      </w:smartTag>
      <w:r>
        <w:t>or pr</w:t>
      </w:r>
      <w:r>
        <w:t>o</w:t>
      </w:r>
      <w:r>
        <w:t xml:space="preserve">cessing in digital cameras. </w:t>
      </w:r>
      <w:r>
        <w:rPr>
          <w:i/>
        </w:rPr>
        <w:t xml:space="preserve">IEEE Micro, </w:t>
      </w:r>
      <w:r>
        <w:t>18(6), pp. 20-30.</w:t>
      </w:r>
    </w:p>
    <w:p w:rsidR="00E554BF" w:rsidRDefault="00E554BF" w:rsidP="00E554BF">
      <w:pPr>
        <w:pStyle w:val="References"/>
        <w:spacing w:after="120"/>
      </w:pPr>
      <w:r>
        <w:rPr>
          <w:smallCaps/>
        </w:rPr>
        <w:t xml:space="preserve">Agarwala, A., </w:t>
      </w:r>
      <w:r w:rsidRPr="00907B62">
        <w:rPr>
          <w:smallCaps/>
        </w:rPr>
        <w:t>Dontcheva</w:t>
      </w:r>
      <w:r>
        <w:rPr>
          <w:smallCaps/>
        </w:rPr>
        <w:t xml:space="preserve">, M., </w:t>
      </w:r>
      <w:r w:rsidRPr="00907B62">
        <w:rPr>
          <w:smallCaps/>
        </w:rPr>
        <w:t>Agrawala</w:t>
      </w:r>
      <w:r>
        <w:rPr>
          <w:smallCaps/>
        </w:rPr>
        <w:t>, M., Drucker, S., Colburn, A., Curless, B., Salesin, D. H., and Cohen, M.,</w:t>
      </w:r>
      <w:r w:rsidRPr="003C41B0">
        <w:rPr>
          <w:smallCaps/>
        </w:rPr>
        <w:t xml:space="preserve"> 200</w:t>
      </w:r>
      <w:r>
        <w:rPr>
          <w:smallCaps/>
        </w:rPr>
        <w:t xml:space="preserve">3. </w:t>
      </w:r>
      <w:r w:rsidRPr="00907B62">
        <w:t>Interactive Digital Photomontage</w:t>
      </w:r>
      <w:r>
        <w:t xml:space="preserve">. </w:t>
      </w:r>
      <w:r>
        <w:rPr>
          <w:i/>
        </w:rPr>
        <w:t xml:space="preserve">ACM Transaction on Graphics, </w:t>
      </w:r>
      <w:r>
        <w:t>23(3), in this volume.</w:t>
      </w:r>
    </w:p>
    <w:p w:rsidR="00BD1732" w:rsidRDefault="00BD1732" w:rsidP="00236CE4">
      <w:pPr>
        <w:pStyle w:val="References"/>
        <w:spacing w:after="120"/>
      </w:pPr>
      <w:r>
        <w:rPr>
          <w:smallCaps/>
        </w:rPr>
        <w:t>Akers</w:t>
      </w:r>
      <w:r w:rsidRPr="003C41B0">
        <w:rPr>
          <w:smallCaps/>
        </w:rPr>
        <w:t>,</w:t>
      </w:r>
      <w:r>
        <w:rPr>
          <w:smallCaps/>
        </w:rPr>
        <w:t xml:space="preserve"> D., Losasso, F., Klingner, J., Agrawala, M., Rick, J., </w:t>
      </w:r>
      <w:r w:rsidR="00BB4C95">
        <w:rPr>
          <w:smallCaps/>
        </w:rPr>
        <w:t xml:space="preserve">and </w:t>
      </w:r>
      <w:r>
        <w:rPr>
          <w:smallCaps/>
        </w:rPr>
        <w:t>Hanrahan, P.,</w:t>
      </w:r>
      <w:r w:rsidRPr="003C41B0">
        <w:rPr>
          <w:smallCaps/>
        </w:rPr>
        <w:t xml:space="preserve"> 200</w:t>
      </w:r>
      <w:r>
        <w:rPr>
          <w:smallCaps/>
        </w:rPr>
        <w:t>3</w:t>
      </w:r>
      <w:r w:rsidRPr="003C41B0">
        <w:rPr>
          <w:smallCaps/>
        </w:rPr>
        <w:t xml:space="preserve">. </w:t>
      </w:r>
      <w:r>
        <w:t>Conveying shape and featur</w:t>
      </w:r>
      <w:r w:rsidR="00F72D33">
        <w:t>es with image-based relighting.</w:t>
      </w:r>
      <w:r>
        <w:t xml:space="preserve"> </w:t>
      </w:r>
      <w:r>
        <w:rPr>
          <w:i/>
          <w:iCs/>
        </w:rPr>
        <w:t xml:space="preserve">IEEE Visualization 2003, </w:t>
      </w:r>
      <w:r>
        <w:t>pp. 349-354.</w:t>
      </w:r>
    </w:p>
    <w:p w:rsidR="00DB0C57" w:rsidRDefault="00DB0C57" w:rsidP="00236CE4">
      <w:pPr>
        <w:pStyle w:val="References"/>
        <w:spacing w:after="120"/>
      </w:pPr>
      <w:r>
        <w:rPr>
          <w:smallCaps/>
        </w:rPr>
        <w:t>Choudhury, P., and Tumblin, J.</w:t>
      </w:r>
      <w:r w:rsidRPr="003C41B0">
        <w:rPr>
          <w:smallCaps/>
        </w:rPr>
        <w:t xml:space="preserve">, </w:t>
      </w:r>
      <w:r>
        <w:rPr>
          <w:smallCaps/>
        </w:rPr>
        <w:t>2003</w:t>
      </w:r>
      <w:r w:rsidR="00F72D33">
        <w:rPr>
          <w:smallCaps/>
        </w:rPr>
        <w:t>.</w:t>
      </w:r>
      <w:r w:rsidRPr="003C41B0">
        <w:rPr>
          <w:smallCaps/>
        </w:rPr>
        <w:t xml:space="preserve"> </w:t>
      </w:r>
      <w:r>
        <w:t xml:space="preserve">The trilateral filter for high </w:t>
      </w:r>
      <w:r w:rsidR="00801C5C">
        <w:t>c</w:t>
      </w:r>
      <w:r w:rsidR="00F72D33">
        <w:t>ontrast images and meshes.</w:t>
      </w:r>
      <w:r>
        <w:t xml:space="preserve"> </w:t>
      </w:r>
      <w:r w:rsidR="006161AE" w:rsidRPr="006161AE">
        <w:rPr>
          <w:iCs/>
        </w:rPr>
        <w:t>In</w:t>
      </w:r>
      <w:r w:rsidR="006161AE">
        <w:rPr>
          <w:i/>
          <w:iCs/>
        </w:rPr>
        <w:t xml:space="preserve"> Eurographics Rendering Symposium</w:t>
      </w:r>
      <w:r>
        <w:rPr>
          <w:i/>
          <w:iCs/>
        </w:rPr>
        <w:t xml:space="preserve">, </w:t>
      </w:r>
      <w:r>
        <w:t>pp. 186-196.</w:t>
      </w:r>
    </w:p>
    <w:p w:rsidR="00BD1732" w:rsidRDefault="00BD1732" w:rsidP="00236CE4">
      <w:pPr>
        <w:pStyle w:val="References"/>
        <w:spacing w:after="120"/>
      </w:pPr>
      <w:r>
        <w:rPr>
          <w:smallCaps/>
        </w:rPr>
        <w:t>Debevec, P. E., and Malik, J.</w:t>
      </w:r>
      <w:r w:rsidR="00F72D33">
        <w:rPr>
          <w:smallCaps/>
        </w:rPr>
        <w:t>,</w:t>
      </w:r>
      <w:r>
        <w:rPr>
          <w:smallCaps/>
        </w:rPr>
        <w:t xml:space="preserve"> 1997</w:t>
      </w:r>
      <w:r w:rsidR="00F72D33">
        <w:rPr>
          <w:smallCaps/>
        </w:rPr>
        <w:t>.</w:t>
      </w:r>
      <w:r w:rsidRPr="00A67697">
        <w:rPr>
          <w:smallCaps/>
        </w:rPr>
        <w:t xml:space="preserve"> </w:t>
      </w:r>
      <w:hyperlink r:id="rId57" w:history="1">
        <w:r w:rsidRPr="00A67697">
          <w:rPr>
            <w:rStyle w:val="Hyperlink"/>
            <w:color w:val="auto"/>
          </w:rPr>
          <w:t>Recovering high dynamic range radiance maps from photographs.</w:t>
        </w:r>
      </w:hyperlink>
      <w:r w:rsidRPr="00A67697">
        <w:t xml:space="preserve"> </w:t>
      </w:r>
      <w:r w:rsidRPr="00A67697">
        <w:rPr>
          <w:i/>
        </w:rPr>
        <w:t xml:space="preserve"> </w:t>
      </w:r>
      <w:r w:rsidRPr="00A67697">
        <w:rPr>
          <w:i/>
          <w:iCs/>
        </w:rPr>
        <w:t>ACM SIGGRAPH 97</w:t>
      </w:r>
      <w:r w:rsidRPr="00A67697">
        <w:t>, pp. 369-378.</w:t>
      </w:r>
    </w:p>
    <w:p w:rsidR="00F6109F" w:rsidRPr="00A67697" w:rsidRDefault="00F6109F" w:rsidP="00236CE4">
      <w:pPr>
        <w:pStyle w:val="References"/>
        <w:spacing w:after="120"/>
      </w:pPr>
      <w:r>
        <w:rPr>
          <w:smallCaps/>
        </w:rPr>
        <w:t>Debevec, P.</w:t>
      </w:r>
      <w:r w:rsidRPr="003C41B0">
        <w:rPr>
          <w:smallCaps/>
        </w:rPr>
        <w:t>,</w:t>
      </w:r>
      <w:r>
        <w:rPr>
          <w:smallCaps/>
        </w:rPr>
        <w:t xml:space="preserve"> Hawkins, T., Tchou, C., Duiker, H., Sarokin, W. and Sagar, M.</w:t>
      </w:r>
      <w:r w:rsidR="00F72D33">
        <w:rPr>
          <w:smallCaps/>
        </w:rPr>
        <w:t>,</w:t>
      </w:r>
      <w:r>
        <w:rPr>
          <w:smallCaps/>
        </w:rPr>
        <w:t xml:space="preserve"> </w:t>
      </w:r>
      <w:r w:rsidR="005C64D1">
        <w:rPr>
          <w:smallCaps/>
        </w:rPr>
        <w:t xml:space="preserve">2000. </w:t>
      </w:r>
      <w:r>
        <w:t xml:space="preserve">Acquiring the reflectance field of the human face. </w:t>
      </w:r>
      <w:r>
        <w:rPr>
          <w:i/>
        </w:rPr>
        <w:t xml:space="preserve">ACM SIGGRAPH 2000, </w:t>
      </w:r>
      <w:r>
        <w:t>pp. 145-156.</w:t>
      </w:r>
    </w:p>
    <w:p w:rsidR="0017467C" w:rsidRDefault="0017467C" w:rsidP="0017467C">
      <w:pPr>
        <w:pStyle w:val="References"/>
        <w:spacing w:after="120"/>
      </w:pPr>
      <w:r>
        <w:rPr>
          <w:smallCaps/>
        </w:rPr>
        <w:t>DiCarlo, J. M., Xiao, F., and Wandell, B. A.</w:t>
      </w:r>
      <w:r w:rsidRPr="003C41B0">
        <w:rPr>
          <w:smallCaps/>
        </w:rPr>
        <w:t xml:space="preserve">, </w:t>
      </w:r>
      <w:r>
        <w:rPr>
          <w:smallCaps/>
        </w:rPr>
        <w:t>2001.</w:t>
      </w:r>
      <w:r w:rsidRPr="003C41B0">
        <w:rPr>
          <w:smallCaps/>
        </w:rPr>
        <w:t xml:space="preserve"> </w:t>
      </w:r>
      <w:r>
        <w:t xml:space="preserve">Illuminating illumination. </w:t>
      </w:r>
      <w:r>
        <w:rPr>
          <w:i/>
          <w:iCs/>
        </w:rPr>
        <w:t xml:space="preserve">Ninth Color Imaging Conference, </w:t>
      </w:r>
      <w:r>
        <w:t>pp. 27-34.</w:t>
      </w:r>
    </w:p>
    <w:p w:rsidR="00BD1732" w:rsidRDefault="00BD1732" w:rsidP="00236CE4">
      <w:pPr>
        <w:pStyle w:val="References"/>
        <w:spacing w:after="120"/>
      </w:pPr>
      <w:r>
        <w:rPr>
          <w:smallCaps/>
        </w:rPr>
        <w:t>Durand, F., and Dorsey, J.</w:t>
      </w:r>
      <w:r w:rsidR="00F72D33">
        <w:rPr>
          <w:smallCaps/>
        </w:rPr>
        <w:t>,</w:t>
      </w:r>
      <w:r>
        <w:t xml:space="preserve"> 2002.</w:t>
      </w:r>
      <w:r>
        <w:fldChar w:fldCharType="begin"/>
      </w:r>
      <w:r>
        <w:instrText xml:space="preserve"> SET alexa02 "Alexa 2002" </w:instrText>
      </w:r>
      <w:r>
        <w:fldChar w:fldCharType="separate"/>
      </w:r>
      <w:bookmarkStart w:id="20" w:name="alexa02"/>
      <w:r>
        <w:rPr>
          <w:noProof/>
        </w:rPr>
        <w:t>Alexa 2002</w:t>
      </w:r>
      <w:bookmarkEnd w:id="20"/>
      <w:r>
        <w:fldChar w:fldCharType="end"/>
      </w:r>
      <w:r>
        <w:fldChar w:fldCharType="begin"/>
      </w:r>
      <w:r>
        <w:instrText xml:space="preserve"> SET alexa02yr 2002 </w:instrText>
      </w:r>
      <w:r>
        <w:fldChar w:fldCharType="separate"/>
      </w:r>
      <w:bookmarkStart w:id="21" w:name="alexa02yr"/>
      <w:r>
        <w:rPr>
          <w:noProof/>
        </w:rPr>
        <w:t>2002</w:t>
      </w:r>
      <w:bookmarkEnd w:id="21"/>
      <w:r>
        <w:fldChar w:fldCharType="end"/>
      </w:r>
      <w:r>
        <w:t xml:space="preserve"> </w:t>
      </w:r>
      <w:r>
        <w:rPr>
          <w:u w:color="0000FF"/>
        </w:rPr>
        <w:t>Fast bilateral filtering for the display of high-dynamic-range images</w:t>
      </w:r>
      <w:r>
        <w:t xml:space="preserve">. </w:t>
      </w:r>
      <w:r>
        <w:rPr>
          <w:i/>
          <w:iCs/>
        </w:rPr>
        <w:t>ACM Transactions on Graphics</w:t>
      </w:r>
      <w:r w:rsidRPr="000528C1">
        <w:rPr>
          <w:iCs/>
        </w:rPr>
        <w:t xml:space="preserve">, </w:t>
      </w:r>
      <w:r>
        <w:rPr>
          <w:iCs/>
        </w:rPr>
        <w:t xml:space="preserve">21(3), </w:t>
      </w:r>
      <w:r w:rsidRPr="000528C1">
        <w:t xml:space="preserve">pp. </w:t>
      </w:r>
      <w:r>
        <w:t>257</w:t>
      </w:r>
      <w:r w:rsidRPr="000528C1">
        <w:t>-</w:t>
      </w:r>
      <w:r>
        <w:t>266</w:t>
      </w:r>
      <w:r w:rsidRPr="000528C1">
        <w:t>.</w:t>
      </w:r>
    </w:p>
    <w:p w:rsidR="00973F90" w:rsidRPr="00BB4C95" w:rsidRDefault="00973F90" w:rsidP="00973F90">
      <w:pPr>
        <w:pStyle w:val="References"/>
        <w:spacing w:after="120"/>
      </w:pPr>
      <w:r>
        <w:rPr>
          <w:smallCaps/>
        </w:rPr>
        <w:t xml:space="preserve">Eisemann, E., and Durand, F., 2004. </w:t>
      </w:r>
      <w:r w:rsidRPr="00BB4C95">
        <w:t xml:space="preserve">Flash </w:t>
      </w:r>
      <w:r>
        <w:t>p</w:t>
      </w:r>
      <w:r w:rsidRPr="00BB4C95">
        <w:t xml:space="preserve">hotography </w:t>
      </w:r>
      <w:r>
        <w:t>e</w:t>
      </w:r>
      <w:r w:rsidRPr="00BB4C95">
        <w:t>n</w:t>
      </w:r>
      <w:r w:rsidRPr="00BB4C95">
        <w:t xml:space="preserve">hancement </w:t>
      </w:r>
      <w:r>
        <w:t>v</w:t>
      </w:r>
      <w:r w:rsidRPr="00BB4C95">
        <w:t xml:space="preserve">ia </w:t>
      </w:r>
      <w:r>
        <w:t>i</w:t>
      </w:r>
      <w:r w:rsidRPr="00BB4C95">
        <w:t xml:space="preserve">ntrinsic </w:t>
      </w:r>
      <w:r>
        <w:t>r</w:t>
      </w:r>
      <w:r w:rsidRPr="00BB4C95">
        <w:t>elighting</w:t>
      </w:r>
      <w:r>
        <w:t>.</w:t>
      </w:r>
      <w:r w:rsidR="00F72D33">
        <w:rPr>
          <w:i/>
          <w:iCs/>
        </w:rPr>
        <w:t xml:space="preserve"> </w:t>
      </w:r>
      <w:r>
        <w:rPr>
          <w:i/>
          <w:iCs/>
        </w:rPr>
        <w:t>ACM Transactions on Graphics</w:t>
      </w:r>
      <w:r w:rsidRPr="000528C1">
        <w:rPr>
          <w:iCs/>
        </w:rPr>
        <w:t xml:space="preserve">, </w:t>
      </w:r>
      <w:r w:rsidR="00443F29">
        <w:rPr>
          <w:iCs/>
        </w:rPr>
        <w:t xml:space="preserve">23(3), </w:t>
      </w:r>
      <w:r>
        <w:rPr>
          <w:iCs/>
        </w:rPr>
        <w:t>in this volume</w:t>
      </w:r>
      <w:r w:rsidRPr="000528C1">
        <w:t>.</w:t>
      </w:r>
    </w:p>
    <w:p w:rsidR="00124118" w:rsidRPr="00124118" w:rsidRDefault="00124118" w:rsidP="00236CE4">
      <w:pPr>
        <w:pStyle w:val="References"/>
        <w:spacing w:after="120"/>
      </w:pPr>
      <w:r>
        <w:rPr>
          <w:smallCaps/>
        </w:rPr>
        <w:t xml:space="preserve">Fleishman, S., Drori, </w:t>
      </w:r>
      <w:smartTag w:uri="urn:schemas-microsoft-com:office:smarttags" w:element="place">
        <w:r>
          <w:rPr>
            <w:smallCaps/>
          </w:rPr>
          <w:t>I.</w:t>
        </w:r>
      </w:smartTag>
      <w:r>
        <w:rPr>
          <w:smallCaps/>
        </w:rPr>
        <w:t xml:space="preserve"> and Cohen-Or, D.</w:t>
      </w:r>
      <w:r w:rsidR="00F72D33">
        <w:rPr>
          <w:smallCaps/>
        </w:rPr>
        <w:t>,</w:t>
      </w:r>
      <w:r>
        <w:rPr>
          <w:smallCaps/>
        </w:rPr>
        <w:t xml:space="preserve"> </w:t>
      </w:r>
      <w:r w:rsidR="005C64D1">
        <w:rPr>
          <w:smallCaps/>
        </w:rPr>
        <w:t xml:space="preserve">2003. </w:t>
      </w:r>
      <w:r>
        <w:t xml:space="preserve">Bilateral mesh denoising. </w:t>
      </w:r>
      <w:r>
        <w:rPr>
          <w:i/>
        </w:rPr>
        <w:t xml:space="preserve">ACM Transaction on Graphics, </w:t>
      </w:r>
      <w:r>
        <w:t>22(3), pp. 950-953.</w:t>
      </w:r>
    </w:p>
    <w:p w:rsidR="00097628" w:rsidRDefault="00097628" w:rsidP="00236CE4">
      <w:pPr>
        <w:pStyle w:val="References"/>
        <w:spacing w:after="120"/>
      </w:pPr>
      <w:r>
        <w:rPr>
          <w:smallCaps/>
        </w:rPr>
        <w:t>Funka-Lea, G., and Bajcsy, R.</w:t>
      </w:r>
      <w:r w:rsidRPr="003C41B0">
        <w:rPr>
          <w:smallCaps/>
        </w:rPr>
        <w:t xml:space="preserve">, </w:t>
      </w:r>
      <w:r>
        <w:rPr>
          <w:smallCaps/>
        </w:rPr>
        <w:t>1995</w:t>
      </w:r>
      <w:r w:rsidR="00E554BF">
        <w:rPr>
          <w:smallCaps/>
        </w:rPr>
        <w:t xml:space="preserve">. </w:t>
      </w:r>
      <w:r>
        <w:t xml:space="preserve">Active color and geometry for the active, </w:t>
      </w:r>
      <w:r w:rsidR="00F72D33">
        <w:t xml:space="preserve">visual recognition of shadows. </w:t>
      </w:r>
      <w:r>
        <w:rPr>
          <w:i/>
          <w:iCs/>
        </w:rPr>
        <w:t xml:space="preserve">International Conference on Computer Vision, </w:t>
      </w:r>
      <w:r>
        <w:t>pp. 203-209.</w:t>
      </w:r>
    </w:p>
    <w:p w:rsidR="00BD1732" w:rsidRDefault="00BD1732" w:rsidP="00236CE4">
      <w:pPr>
        <w:pStyle w:val="References"/>
        <w:spacing w:after="120"/>
      </w:pPr>
      <w:r w:rsidRPr="00745131">
        <w:rPr>
          <w:smallCaps/>
          <w:lang w:val="de-DE"/>
        </w:rPr>
        <w:t xml:space="preserve">Gaubatz, M., and Ulichney, R., </w:t>
      </w:r>
      <w:r>
        <w:rPr>
          <w:smallCaps/>
          <w:lang w:val="de-DE"/>
        </w:rPr>
        <w:t>2002</w:t>
      </w:r>
      <w:r w:rsidRPr="00745131">
        <w:rPr>
          <w:smallCaps/>
          <w:lang w:val="de-DE"/>
        </w:rPr>
        <w:t xml:space="preserve">. </w:t>
      </w:r>
      <w:r>
        <w:t>Automatic re</w:t>
      </w:r>
      <w:r w:rsidR="00F72D33">
        <w:t>d-eye dete</w:t>
      </w:r>
      <w:r w:rsidR="00F72D33">
        <w:t>c</w:t>
      </w:r>
      <w:r w:rsidR="00F72D33">
        <w:t>tion and correction.</w:t>
      </w:r>
      <w:r>
        <w:t xml:space="preserve"> </w:t>
      </w:r>
      <w:r>
        <w:rPr>
          <w:i/>
          <w:iCs/>
        </w:rPr>
        <w:t xml:space="preserve">IEEE International Conference on Image Processing, </w:t>
      </w:r>
      <w:r>
        <w:t>pp. 804-807.</w:t>
      </w:r>
    </w:p>
    <w:p w:rsidR="00F6109F" w:rsidRPr="00682E02" w:rsidRDefault="00F6109F" w:rsidP="00236CE4">
      <w:pPr>
        <w:pStyle w:val="References"/>
        <w:spacing w:after="120"/>
        <w:rPr>
          <w:lang w:val="es-ES"/>
        </w:rPr>
      </w:pPr>
      <w:r>
        <w:rPr>
          <w:smallCaps/>
        </w:rPr>
        <w:t>Haeberli</w:t>
      </w:r>
      <w:r w:rsidRPr="003C41B0">
        <w:rPr>
          <w:smallCaps/>
        </w:rPr>
        <w:t xml:space="preserve">, </w:t>
      </w:r>
      <w:r w:rsidR="00F72D33">
        <w:rPr>
          <w:smallCaps/>
        </w:rPr>
        <w:t xml:space="preserve">P., </w:t>
      </w:r>
      <w:r>
        <w:rPr>
          <w:smallCaps/>
        </w:rPr>
        <w:t>1992</w:t>
      </w:r>
      <w:r w:rsidRPr="003C41B0">
        <w:rPr>
          <w:smallCaps/>
        </w:rPr>
        <w:t xml:space="preserve">. </w:t>
      </w:r>
      <w:r>
        <w:t>Synth</w:t>
      </w:r>
      <w:r w:rsidR="00F72D33">
        <w:t xml:space="preserve">etic lighting for photography. </w:t>
      </w:r>
      <w:r w:rsidRPr="00682E02">
        <w:rPr>
          <w:i/>
          <w:lang w:val="es-ES"/>
        </w:rPr>
        <w:t>Grafica Obscura</w:t>
      </w:r>
      <w:r w:rsidRPr="00682E02">
        <w:rPr>
          <w:lang w:val="es-ES"/>
        </w:rPr>
        <w:t xml:space="preserve">, </w:t>
      </w:r>
      <w:r w:rsidRPr="00682E02">
        <w:rPr>
          <w:iCs/>
          <w:lang w:val="es-ES"/>
        </w:rPr>
        <w:t>http://www.sgi.com/grafica/synth</w:t>
      </w:r>
      <w:r w:rsidRPr="00682E02">
        <w:rPr>
          <w:lang w:val="es-ES"/>
        </w:rPr>
        <w:t>.</w:t>
      </w:r>
    </w:p>
    <w:p w:rsidR="00CB3914" w:rsidRPr="00CE4BCA" w:rsidRDefault="00CB3914" w:rsidP="00CB3914">
      <w:pPr>
        <w:pStyle w:val="References"/>
        <w:spacing w:after="120"/>
        <w:rPr>
          <w:u w:color="0000FF"/>
        </w:rPr>
      </w:pPr>
      <w:r w:rsidRPr="00CE4BCA">
        <w:rPr>
          <w:smallCaps/>
          <w:u w:color="0000FF"/>
        </w:rPr>
        <w:t>Jia, J., Sun, J., Tang, C.-K., and Shum, H.</w:t>
      </w:r>
      <w:r w:rsidR="00F72D33">
        <w:rPr>
          <w:u w:color="0000FF"/>
        </w:rPr>
        <w:t>, 2004.</w:t>
      </w:r>
      <w:r>
        <w:rPr>
          <w:u w:color="0000FF"/>
        </w:rPr>
        <w:t xml:space="preserve"> </w:t>
      </w:r>
      <w:r w:rsidRPr="00CE4BCA">
        <w:rPr>
          <w:u w:color="0000FF"/>
        </w:rPr>
        <w:t xml:space="preserve">Bayesian </w:t>
      </w:r>
      <w:r>
        <w:rPr>
          <w:u w:color="0000FF"/>
        </w:rPr>
        <w:t>c</w:t>
      </w:r>
      <w:r w:rsidRPr="00CE4BCA">
        <w:rPr>
          <w:u w:color="0000FF"/>
        </w:rPr>
        <w:t xml:space="preserve">orrection of </w:t>
      </w:r>
      <w:r>
        <w:rPr>
          <w:u w:color="0000FF"/>
        </w:rPr>
        <w:t>i</w:t>
      </w:r>
      <w:r w:rsidRPr="00CE4BCA">
        <w:rPr>
          <w:u w:color="0000FF"/>
        </w:rPr>
        <w:t xml:space="preserve">mage </w:t>
      </w:r>
      <w:r w:rsidR="00DD3DCA">
        <w:rPr>
          <w:u w:color="0000FF"/>
        </w:rPr>
        <w:t>intensity</w:t>
      </w:r>
      <w:r w:rsidRPr="00CE4BCA">
        <w:rPr>
          <w:u w:color="0000FF"/>
        </w:rPr>
        <w:t xml:space="preserve"> with</w:t>
      </w:r>
      <w:r>
        <w:rPr>
          <w:u w:color="0000FF"/>
        </w:rPr>
        <w:t xml:space="preserve"> s</w:t>
      </w:r>
      <w:r w:rsidRPr="00CE4BCA">
        <w:rPr>
          <w:u w:color="0000FF"/>
        </w:rPr>
        <w:t xml:space="preserve">patial </w:t>
      </w:r>
      <w:r>
        <w:rPr>
          <w:u w:color="0000FF"/>
        </w:rPr>
        <w:t>c</w:t>
      </w:r>
      <w:r w:rsidRPr="00CE4BCA">
        <w:rPr>
          <w:u w:color="0000FF"/>
        </w:rPr>
        <w:t>onsideration</w:t>
      </w:r>
      <w:r w:rsidR="00F72D33">
        <w:rPr>
          <w:u w:color="0000FF"/>
        </w:rPr>
        <w:t>.</w:t>
      </w:r>
      <w:r>
        <w:rPr>
          <w:u w:color="0000FF"/>
        </w:rPr>
        <w:t xml:space="preserve"> </w:t>
      </w:r>
      <w:r>
        <w:rPr>
          <w:i/>
          <w:u w:color="0000FF"/>
        </w:rPr>
        <w:t>E</w:t>
      </w:r>
      <w:r w:rsidRPr="00CE4BCA">
        <w:rPr>
          <w:i/>
          <w:u w:color="0000FF"/>
        </w:rPr>
        <w:t>CCV</w:t>
      </w:r>
      <w:r>
        <w:rPr>
          <w:i/>
          <w:u w:color="0000FF"/>
        </w:rPr>
        <w:t xml:space="preserve"> 2004</w:t>
      </w:r>
      <w:r>
        <w:rPr>
          <w:u w:color="0000FF"/>
        </w:rPr>
        <w:t>,</w:t>
      </w:r>
      <w:r w:rsidR="00DD3DCA">
        <w:rPr>
          <w:u w:color="0000FF"/>
        </w:rPr>
        <w:t xml:space="preserve"> LNCS 3023,</w:t>
      </w:r>
      <w:r>
        <w:rPr>
          <w:u w:color="0000FF"/>
        </w:rPr>
        <w:t xml:space="preserve"> </w:t>
      </w:r>
      <w:r w:rsidR="00DD3DCA">
        <w:rPr>
          <w:u w:color="0000FF"/>
        </w:rPr>
        <w:t>pp. 342-354</w:t>
      </w:r>
      <w:r>
        <w:rPr>
          <w:u w:color="0000FF"/>
        </w:rPr>
        <w:t>.</w:t>
      </w:r>
    </w:p>
    <w:p w:rsidR="00124118" w:rsidRPr="00124118" w:rsidRDefault="00124118" w:rsidP="00236CE4">
      <w:pPr>
        <w:pStyle w:val="References"/>
        <w:spacing w:after="120"/>
        <w:rPr>
          <w:lang w:val="de-DE"/>
        </w:rPr>
      </w:pPr>
      <w:r>
        <w:rPr>
          <w:lang w:val="de-DE"/>
        </w:rPr>
        <w:t>J</w:t>
      </w:r>
      <w:r>
        <w:rPr>
          <w:smallCaps/>
          <w:lang w:val="de-DE"/>
        </w:rPr>
        <w:t>ones, T.R., Durand, F. and Desbrun, M.</w:t>
      </w:r>
      <w:r w:rsidR="00F72D33">
        <w:rPr>
          <w:smallCaps/>
          <w:lang w:val="de-DE"/>
        </w:rPr>
        <w:t>,</w:t>
      </w:r>
      <w:r>
        <w:rPr>
          <w:smallCaps/>
          <w:lang w:val="de-DE"/>
        </w:rPr>
        <w:t xml:space="preserve"> </w:t>
      </w:r>
      <w:r w:rsidR="005C64D1">
        <w:rPr>
          <w:smallCaps/>
          <w:lang w:val="de-DE"/>
        </w:rPr>
        <w:t xml:space="preserve">2003. </w:t>
      </w:r>
      <w:r>
        <w:rPr>
          <w:lang w:val="de-DE"/>
        </w:rPr>
        <w:t xml:space="preserve">Non-iterative feature preserving mesh smoothing. </w:t>
      </w:r>
      <w:r>
        <w:rPr>
          <w:i/>
          <w:lang w:val="de-DE"/>
        </w:rPr>
        <w:t xml:space="preserve">ACM Transactions on Graphics, </w:t>
      </w:r>
      <w:r>
        <w:rPr>
          <w:lang w:val="de-DE"/>
        </w:rPr>
        <w:t>22(3), pp. 943-949.</w:t>
      </w:r>
    </w:p>
    <w:p w:rsidR="00BD1732" w:rsidRPr="00A67697" w:rsidRDefault="00BD1732" w:rsidP="00236CE4">
      <w:pPr>
        <w:pStyle w:val="References"/>
        <w:spacing w:after="120"/>
      </w:pPr>
      <w:r w:rsidRPr="00A67697">
        <w:rPr>
          <w:smallCaps/>
          <w:lang w:val="de-DE"/>
        </w:rPr>
        <w:t>Kang, S. B., Uyttendaele, M., Winder, S., and Szeliski, R., 2003</w:t>
      </w:r>
      <w:r w:rsidR="00E554BF">
        <w:rPr>
          <w:smallCaps/>
          <w:lang w:val="de-DE"/>
        </w:rPr>
        <w:t xml:space="preserve">. </w:t>
      </w:r>
      <w:hyperlink r:id="rId58" w:history="1">
        <w:r w:rsidRPr="00A67697">
          <w:rPr>
            <w:rStyle w:val="Hyperlink"/>
            <w:color w:val="auto"/>
          </w:rPr>
          <w:t>High dynamic range video.</w:t>
        </w:r>
      </w:hyperlink>
      <w:r w:rsidR="00F72D33">
        <w:t xml:space="preserve"> </w:t>
      </w:r>
      <w:r w:rsidRPr="00A67697">
        <w:rPr>
          <w:i/>
        </w:rPr>
        <w:t xml:space="preserve"> </w:t>
      </w:r>
      <w:r w:rsidR="00E554BF">
        <w:rPr>
          <w:i/>
          <w:iCs/>
        </w:rPr>
        <w:t>ACM Transactions on Graphics</w:t>
      </w:r>
      <w:r w:rsidR="00E554BF" w:rsidRPr="000528C1">
        <w:rPr>
          <w:iCs/>
        </w:rPr>
        <w:t>,</w:t>
      </w:r>
      <w:r w:rsidR="00E554BF">
        <w:rPr>
          <w:i/>
        </w:rPr>
        <w:t xml:space="preserve"> </w:t>
      </w:r>
      <w:r w:rsidR="00E554BF">
        <w:t>2</w:t>
      </w:r>
      <w:r w:rsidR="00443F29">
        <w:t>2</w:t>
      </w:r>
      <w:r w:rsidR="00E554BF">
        <w:t xml:space="preserve">(3), </w:t>
      </w:r>
      <w:r w:rsidRPr="00A67697">
        <w:t xml:space="preserve"> pp. 319-325.</w:t>
      </w:r>
    </w:p>
    <w:p w:rsidR="005C64D1" w:rsidRPr="00051CF8" w:rsidRDefault="00051CF8" w:rsidP="00236CE4">
      <w:pPr>
        <w:pStyle w:val="References"/>
        <w:spacing w:after="120"/>
      </w:pPr>
      <w:r w:rsidRPr="00051CF8">
        <w:rPr>
          <w:smallCaps/>
        </w:rPr>
        <w:t>Kodak, 2001</w:t>
      </w:r>
      <w:r w:rsidR="005C64D1" w:rsidRPr="00051CF8">
        <w:rPr>
          <w:smallCaps/>
        </w:rPr>
        <w:t>.</w:t>
      </w:r>
      <w:r w:rsidRPr="00051CF8">
        <w:t xml:space="preserve"> CCD Image Sensor Noise Sources. </w:t>
      </w:r>
      <w:r w:rsidRPr="00051CF8">
        <w:rPr>
          <w:i/>
        </w:rPr>
        <w:t>Application Note MPT/PS-0233</w:t>
      </w:r>
      <w:r w:rsidRPr="00051CF8">
        <w:rPr>
          <w:iCs/>
        </w:rPr>
        <w:t>.</w:t>
      </w:r>
    </w:p>
    <w:p w:rsidR="00BD1732" w:rsidRDefault="00BD1732" w:rsidP="00236CE4">
      <w:pPr>
        <w:pStyle w:val="References"/>
        <w:spacing w:after="120"/>
      </w:pPr>
      <w:r>
        <w:rPr>
          <w:smallCaps/>
        </w:rPr>
        <w:t>Lee, S. W., and Bajcsy, R.</w:t>
      </w:r>
      <w:r w:rsidR="005C64D1">
        <w:rPr>
          <w:smallCaps/>
        </w:rPr>
        <w:t xml:space="preserve">, </w:t>
      </w:r>
      <w:r>
        <w:rPr>
          <w:smallCaps/>
        </w:rPr>
        <w:t>1992</w:t>
      </w:r>
      <w:r w:rsidRPr="003C41B0">
        <w:rPr>
          <w:smallCaps/>
        </w:rPr>
        <w:t xml:space="preserve">. </w:t>
      </w:r>
      <w:r>
        <w:t>Detection of specularity usin</w:t>
      </w:r>
      <w:r w:rsidR="00F72D33">
        <w:t>g color and multiple views.</w:t>
      </w:r>
      <w:r>
        <w:t xml:space="preserve"> </w:t>
      </w:r>
      <w:r>
        <w:rPr>
          <w:i/>
          <w:iCs/>
        </w:rPr>
        <w:t xml:space="preserve">European Conference on Computer Vision, </w:t>
      </w:r>
      <w:r>
        <w:t>pp. 99-114.</w:t>
      </w:r>
    </w:p>
    <w:p w:rsidR="00BD1732" w:rsidRDefault="00BD1732" w:rsidP="00236CE4">
      <w:pPr>
        <w:pStyle w:val="References"/>
        <w:spacing w:after="120"/>
      </w:pPr>
      <w:r>
        <w:rPr>
          <w:smallCaps/>
        </w:rPr>
        <w:t>Liu, Z., Shan., Y., and Zhang, Z.</w:t>
      </w:r>
      <w:r w:rsidRPr="003C41B0">
        <w:rPr>
          <w:smallCaps/>
        </w:rPr>
        <w:t xml:space="preserve">, </w:t>
      </w:r>
      <w:r>
        <w:rPr>
          <w:smallCaps/>
        </w:rPr>
        <w:t>2001</w:t>
      </w:r>
      <w:r w:rsidR="00F72D33">
        <w:rPr>
          <w:smallCaps/>
        </w:rPr>
        <w:t>.</w:t>
      </w:r>
      <w:r w:rsidRPr="003C41B0">
        <w:rPr>
          <w:smallCaps/>
        </w:rPr>
        <w:t xml:space="preserve"> </w:t>
      </w:r>
      <w:r>
        <w:t>Expressive expres</w:t>
      </w:r>
      <w:r w:rsidR="00F72D33">
        <w:t>sion mapping with ratio images.</w:t>
      </w:r>
      <w:r>
        <w:t xml:space="preserve"> </w:t>
      </w:r>
      <w:r>
        <w:rPr>
          <w:i/>
          <w:iCs/>
        </w:rPr>
        <w:t xml:space="preserve">ACM SIGGRAPH 2001, </w:t>
      </w:r>
      <w:r>
        <w:t>pp. 271-276.</w:t>
      </w:r>
    </w:p>
    <w:p w:rsidR="00F6109F" w:rsidRDefault="00F6109F" w:rsidP="00236CE4">
      <w:pPr>
        <w:pStyle w:val="References"/>
        <w:spacing w:after="120"/>
      </w:pPr>
      <w:r>
        <w:rPr>
          <w:smallCaps/>
        </w:rPr>
        <w:t>Masselus, V., Dutre, P., Anrys, F.</w:t>
      </w:r>
      <w:r w:rsidRPr="003C41B0">
        <w:rPr>
          <w:smallCaps/>
        </w:rPr>
        <w:t>, 200</w:t>
      </w:r>
      <w:r>
        <w:rPr>
          <w:smallCaps/>
        </w:rPr>
        <w:t>2</w:t>
      </w:r>
      <w:r w:rsidRPr="003C41B0">
        <w:rPr>
          <w:smallCaps/>
        </w:rPr>
        <w:t xml:space="preserve">. </w:t>
      </w:r>
      <w:r>
        <w:t>The free-form light stage</w:t>
      </w:r>
      <w:r w:rsidR="00E554BF">
        <w:t xml:space="preserve">. </w:t>
      </w:r>
      <w:r w:rsidRPr="00F6109F">
        <w:rPr>
          <w:iCs/>
        </w:rPr>
        <w:t>In</w:t>
      </w:r>
      <w:r>
        <w:rPr>
          <w:i/>
          <w:iCs/>
        </w:rPr>
        <w:t xml:space="preserve"> Eurographics Rendering Symposium, </w:t>
      </w:r>
      <w:r>
        <w:t>pp. 247-256</w:t>
      </w:r>
      <w:r w:rsidR="00CA6571">
        <w:t>.</w:t>
      </w:r>
    </w:p>
    <w:p w:rsidR="00124118" w:rsidRDefault="00124118" w:rsidP="00236CE4">
      <w:pPr>
        <w:pStyle w:val="References"/>
        <w:spacing w:after="120"/>
      </w:pPr>
      <w:r>
        <w:t>O</w:t>
      </w:r>
      <w:r>
        <w:rPr>
          <w:smallCaps/>
        </w:rPr>
        <w:t>h, B.M., Chen, M., Dorsey, J. and Durand, F.</w:t>
      </w:r>
      <w:r w:rsidR="00F72D33">
        <w:rPr>
          <w:smallCaps/>
        </w:rPr>
        <w:t>, 2001.</w:t>
      </w:r>
      <w:r>
        <w:rPr>
          <w:smallCaps/>
        </w:rPr>
        <w:t xml:space="preserve"> </w:t>
      </w:r>
      <w:r>
        <w:t xml:space="preserve">Image-based modeling and photo editing. </w:t>
      </w:r>
      <w:r>
        <w:rPr>
          <w:i/>
        </w:rPr>
        <w:t xml:space="preserve">ACM SIGGRAPH 2001, </w:t>
      </w:r>
      <w:r>
        <w:t>pp. 433-442.</w:t>
      </w:r>
    </w:p>
    <w:p w:rsidR="005411A7" w:rsidRPr="005411A7" w:rsidRDefault="001172C9" w:rsidP="00236CE4">
      <w:pPr>
        <w:pStyle w:val="References"/>
        <w:spacing w:after="120"/>
      </w:pPr>
      <w:r>
        <w:rPr>
          <w:smallCaps/>
        </w:rPr>
        <w:t>Patti, A., Konstantinid</w:t>
      </w:r>
      <w:r w:rsidR="005411A7">
        <w:rPr>
          <w:smallCaps/>
        </w:rPr>
        <w:t>es, K., Tretter, D. and Lin, Q.</w:t>
      </w:r>
      <w:r w:rsidR="00F72D33">
        <w:rPr>
          <w:smallCaps/>
        </w:rPr>
        <w:t>,</w:t>
      </w:r>
      <w:r w:rsidR="005411A7">
        <w:rPr>
          <w:smallCaps/>
        </w:rPr>
        <w:t xml:space="preserve"> </w:t>
      </w:r>
      <w:r w:rsidR="005C64D1">
        <w:rPr>
          <w:smallCaps/>
        </w:rPr>
        <w:t xml:space="preserve">1998. </w:t>
      </w:r>
      <w:r w:rsidR="005411A7">
        <w:t xml:space="preserve">Automatic digital redeye reduction. </w:t>
      </w:r>
      <w:r w:rsidR="005411A7">
        <w:rPr>
          <w:i/>
        </w:rPr>
        <w:t>IEEE International Co</w:t>
      </w:r>
      <w:r w:rsidR="005411A7">
        <w:rPr>
          <w:i/>
        </w:rPr>
        <w:t>n</w:t>
      </w:r>
      <w:r w:rsidR="005411A7">
        <w:rPr>
          <w:i/>
        </w:rPr>
        <w:t xml:space="preserve">ference on Image Processing, </w:t>
      </w:r>
      <w:r w:rsidR="005411A7">
        <w:t>pp. 55-59.</w:t>
      </w:r>
    </w:p>
    <w:p w:rsidR="00BD1732" w:rsidRDefault="00BD1732" w:rsidP="00236CE4">
      <w:pPr>
        <w:pStyle w:val="References"/>
        <w:spacing w:after="120"/>
      </w:pPr>
      <w:r>
        <w:rPr>
          <w:smallCaps/>
        </w:rPr>
        <w:t>Perona, P., and Malik, J.</w:t>
      </w:r>
      <w:r w:rsidR="00F72D33">
        <w:rPr>
          <w:smallCaps/>
        </w:rPr>
        <w:t>,</w:t>
      </w:r>
      <w:r>
        <w:t xml:space="preserve"> 1990</w:t>
      </w:r>
      <w:r>
        <w:fldChar w:fldCharType="begin"/>
      </w:r>
      <w:r>
        <w:instrText xml:space="preserve"> SET alexa00 "Alexa 2000" </w:instrText>
      </w:r>
      <w:r>
        <w:fldChar w:fldCharType="separate"/>
      </w:r>
      <w:bookmarkStart w:id="22" w:name="Alexa2000"/>
      <w:bookmarkStart w:id="23" w:name="alexa00"/>
      <w:r>
        <w:rPr>
          <w:noProof/>
        </w:rPr>
        <w:t>Alexa 2000</w:t>
      </w:r>
      <w:bookmarkEnd w:id="22"/>
      <w:bookmarkEnd w:id="23"/>
      <w:r>
        <w:fldChar w:fldCharType="end"/>
      </w:r>
      <w:r>
        <w:fldChar w:fldCharType="begin"/>
      </w:r>
      <w:r>
        <w:instrText xml:space="preserve"> SET alexa00yr 2000</w:instrText>
      </w:r>
      <w:r>
        <w:fldChar w:fldCharType="separate"/>
      </w:r>
      <w:bookmarkStart w:id="24" w:name="alexa2000yr"/>
      <w:bookmarkStart w:id="25" w:name="alexa00yr"/>
      <w:r>
        <w:rPr>
          <w:noProof/>
        </w:rPr>
        <w:t>2000</w:t>
      </w:r>
      <w:bookmarkEnd w:id="24"/>
      <w:bookmarkEnd w:id="25"/>
      <w:r>
        <w:fldChar w:fldCharType="end"/>
      </w:r>
      <w:r w:rsidR="00E554BF">
        <w:t xml:space="preserve">. </w:t>
      </w:r>
      <w:r w:rsidRPr="00903572">
        <w:rPr>
          <w:u w:color="0000FF"/>
        </w:rPr>
        <w:t>Scale-space</w:t>
      </w:r>
      <w:r>
        <w:t xml:space="preserve"> and edge detection using anisotropic diffusion. </w:t>
      </w:r>
      <w:r>
        <w:rPr>
          <w:i/>
          <w:iCs/>
        </w:rPr>
        <w:t>IEEE Transactions on Pattern Analysis and Machine Intelligence</w:t>
      </w:r>
      <w:r>
        <w:t>, 12(7), pp. 629-639.</w:t>
      </w:r>
    </w:p>
    <w:p w:rsidR="005C64D1" w:rsidRDefault="005C64D1" w:rsidP="00236CE4">
      <w:pPr>
        <w:pStyle w:val="References"/>
        <w:spacing w:after="120"/>
      </w:pPr>
      <w:r w:rsidRPr="00DC28D1">
        <w:rPr>
          <w:smallCaps/>
        </w:rPr>
        <w:t xml:space="preserve">Raskar, R., </w:t>
      </w:r>
      <w:r>
        <w:rPr>
          <w:smallCaps/>
        </w:rPr>
        <w:t>Yu, J. and Ilie, A.</w:t>
      </w:r>
      <w:r w:rsidR="00F72D33">
        <w:rPr>
          <w:smallCaps/>
        </w:rPr>
        <w:t>,</w:t>
      </w:r>
      <w:r>
        <w:rPr>
          <w:smallCaps/>
        </w:rPr>
        <w:t xml:space="preserve"> 2003. </w:t>
      </w:r>
      <w:r>
        <w:t>A non-photorealistic ca</w:t>
      </w:r>
      <w:r>
        <w:t>m</w:t>
      </w:r>
      <w:r>
        <w:t>era: Detectin</w:t>
      </w:r>
      <w:r w:rsidR="00F72D33">
        <w:t>g silhouettes with multi-flash.</w:t>
      </w:r>
      <w:r>
        <w:t xml:space="preserve"> </w:t>
      </w:r>
      <w:r>
        <w:rPr>
          <w:i/>
          <w:iCs/>
        </w:rPr>
        <w:t>ACM SIGGRAPH 2003 Technical Sketch</w:t>
      </w:r>
      <w:r>
        <w:t>.</w:t>
      </w:r>
    </w:p>
    <w:p w:rsidR="00097628" w:rsidRDefault="00097628" w:rsidP="00236CE4">
      <w:pPr>
        <w:pStyle w:val="References"/>
        <w:spacing w:after="120"/>
      </w:pPr>
      <w:r>
        <w:rPr>
          <w:smallCaps/>
        </w:rPr>
        <w:t>Schroeder, M., and Moser, S.</w:t>
      </w:r>
      <w:r w:rsidRPr="003C41B0">
        <w:rPr>
          <w:smallCaps/>
        </w:rPr>
        <w:t>, 200</w:t>
      </w:r>
      <w:r>
        <w:rPr>
          <w:smallCaps/>
        </w:rPr>
        <w:t>1</w:t>
      </w:r>
      <w:r w:rsidRPr="003C41B0">
        <w:rPr>
          <w:smallCaps/>
        </w:rPr>
        <w:t xml:space="preserve">. </w:t>
      </w:r>
      <w:r>
        <w:t>Automatic color correction based on generic</w:t>
      </w:r>
      <w:r w:rsidR="0017467C">
        <w:t xml:space="preserve"> content-</w:t>
      </w:r>
      <w:r w:rsidR="00F72D33">
        <w:t xml:space="preserve">based image analysis. </w:t>
      </w:r>
      <w:r>
        <w:rPr>
          <w:i/>
          <w:iCs/>
        </w:rPr>
        <w:t xml:space="preserve">Ninth Color Imaging Conference, </w:t>
      </w:r>
      <w:r>
        <w:t>pp. 41-45.</w:t>
      </w:r>
    </w:p>
    <w:p w:rsidR="0017467C" w:rsidRDefault="0017467C" w:rsidP="0017467C">
      <w:pPr>
        <w:pStyle w:val="References"/>
        <w:spacing w:after="120"/>
      </w:pPr>
      <w:r>
        <w:rPr>
          <w:smallCaps/>
        </w:rPr>
        <w:t>Shashua, A., and Riklin-Raviv, T.</w:t>
      </w:r>
      <w:r w:rsidRPr="003C41B0">
        <w:rPr>
          <w:smallCaps/>
        </w:rPr>
        <w:t xml:space="preserve">, </w:t>
      </w:r>
      <w:r>
        <w:rPr>
          <w:smallCaps/>
        </w:rPr>
        <w:t>2001</w:t>
      </w:r>
      <w:r w:rsidRPr="003C41B0">
        <w:rPr>
          <w:smallCaps/>
        </w:rPr>
        <w:t xml:space="preserve">. </w:t>
      </w:r>
      <w:r>
        <w:t>The quotient image: class based re-rendering and recognition with varying illumin</w:t>
      </w:r>
      <w:r>
        <w:t>a</w:t>
      </w:r>
      <w:r>
        <w:t xml:space="preserve">tions. </w:t>
      </w:r>
      <w:r>
        <w:rPr>
          <w:i/>
          <w:iCs/>
        </w:rPr>
        <w:t xml:space="preserve">IEEE Transactions on Pattern Analysis and Machine Intelligence, </w:t>
      </w:r>
      <w:r>
        <w:rPr>
          <w:iCs/>
        </w:rPr>
        <w:t>23(2)</w:t>
      </w:r>
      <w:r>
        <w:rPr>
          <w:i/>
          <w:iCs/>
        </w:rPr>
        <w:t xml:space="preserve">, </w:t>
      </w:r>
      <w:r>
        <w:t>pp. 129-139.</w:t>
      </w:r>
    </w:p>
    <w:p w:rsidR="00BD1732" w:rsidRDefault="00BD1732" w:rsidP="00236CE4">
      <w:pPr>
        <w:pStyle w:val="References"/>
        <w:spacing w:after="120"/>
      </w:pPr>
      <w:r w:rsidRPr="009E1930">
        <w:rPr>
          <w:smallCaps/>
        </w:rPr>
        <w:t>Swaminathan, R., Kang, S. B., Szeliski, R., Criminisi, A.</w:t>
      </w:r>
      <w:r>
        <w:rPr>
          <w:smallCaps/>
        </w:rPr>
        <w:t xml:space="preserve"> and Nayar, S. K.</w:t>
      </w:r>
      <w:r w:rsidRPr="009E1930">
        <w:rPr>
          <w:smallCaps/>
        </w:rPr>
        <w:t xml:space="preserve">, </w:t>
      </w:r>
      <w:r>
        <w:rPr>
          <w:smallCaps/>
        </w:rPr>
        <w:t>2002</w:t>
      </w:r>
      <w:r w:rsidRPr="009E1930">
        <w:rPr>
          <w:smallCaps/>
        </w:rPr>
        <w:t xml:space="preserve">. </w:t>
      </w:r>
      <w:r>
        <w:t>On the motion and appearance of specu</w:t>
      </w:r>
      <w:r w:rsidR="00F72D33">
        <w:t>la</w:t>
      </w:r>
      <w:r w:rsidR="00F72D33">
        <w:t>r</w:t>
      </w:r>
      <w:r w:rsidR="00F72D33">
        <w:t xml:space="preserve">ities in image sequences. </w:t>
      </w:r>
      <w:r>
        <w:rPr>
          <w:i/>
          <w:iCs/>
        </w:rPr>
        <w:t xml:space="preserve">European Conference on Computer Vision, </w:t>
      </w:r>
      <w:r>
        <w:t>pp. I:508-523</w:t>
      </w:r>
    </w:p>
    <w:p w:rsidR="00BD1732" w:rsidRDefault="00BD1732" w:rsidP="00236CE4">
      <w:pPr>
        <w:pStyle w:val="References"/>
        <w:spacing w:after="120"/>
      </w:pPr>
      <w:r>
        <w:rPr>
          <w:smallCaps/>
        </w:rPr>
        <w:t>Szeliski, R., and Shum, H.</w:t>
      </w:r>
      <w:r w:rsidRPr="003C41B0">
        <w:rPr>
          <w:smallCaps/>
        </w:rPr>
        <w:t xml:space="preserve">, </w:t>
      </w:r>
      <w:r>
        <w:rPr>
          <w:smallCaps/>
        </w:rPr>
        <w:t>1997</w:t>
      </w:r>
      <w:r w:rsidRPr="003C41B0">
        <w:rPr>
          <w:smallCaps/>
        </w:rPr>
        <w:t xml:space="preserve">. </w:t>
      </w:r>
      <w:hyperlink r:id="rId59" w:history="1">
        <w:r w:rsidRPr="00C41770">
          <w:rPr>
            <w:rStyle w:val="Hyperlink"/>
            <w:color w:val="auto"/>
          </w:rPr>
          <w:t>Creating</w:t>
        </w:r>
      </w:hyperlink>
      <w:r w:rsidRPr="00C41770">
        <w:t xml:space="preserve"> </w:t>
      </w:r>
      <w:r>
        <w:t>full view panoramic image</w:t>
      </w:r>
      <w:r w:rsidR="00F72D33">
        <w:t xml:space="preserve"> mosaics and environment maps. </w:t>
      </w:r>
      <w:r>
        <w:rPr>
          <w:i/>
          <w:iCs/>
        </w:rPr>
        <w:t xml:space="preserve">ACM SIGGRAPH 97, </w:t>
      </w:r>
      <w:r>
        <w:t>pp. 251-258.</w:t>
      </w:r>
    </w:p>
    <w:p w:rsidR="00BD1732" w:rsidRDefault="00BD1732" w:rsidP="00236CE4">
      <w:pPr>
        <w:pStyle w:val="References"/>
        <w:spacing w:after="120"/>
        <w:rPr>
          <w:u w:color="0000FF"/>
        </w:rPr>
      </w:pPr>
      <w:r>
        <w:rPr>
          <w:smallCaps/>
        </w:rPr>
        <w:t>Tomasi, C., and Manduchi, R.</w:t>
      </w:r>
      <w:r w:rsidR="00F72D33">
        <w:rPr>
          <w:smallCaps/>
        </w:rPr>
        <w:t>,</w:t>
      </w:r>
      <w:r>
        <w:rPr>
          <w:smallCaps/>
        </w:rPr>
        <w:t xml:space="preserve"> 1998. </w:t>
      </w:r>
      <w:r>
        <w:rPr>
          <w:u w:color="0000FF"/>
        </w:rPr>
        <w:t xml:space="preserve">Bilateral filtering for gray and color images. </w:t>
      </w:r>
      <w:r>
        <w:rPr>
          <w:i/>
          <w:u w:color="0000FF"/>
        </w:rPr>
        <w:t xml:space="preserve">IEEE International Conference on Computer </w:t>
      </w:r>
      <w:smartTag w:uri="urn:schemas-microsoft-com:office:smarttags" w:element="place">
        <w:r>
          <w:rPr>
            <w:i/>
            <w:u w:color="0000FF"/>
          </w:rPr>
          <w:t>Vis</w:t>
        </w:r>
      </w:smartTag>
      <w:r>
        <w:rPr>
          <w:i/>
          <w:u w:color="0000FF"/>
        </w:rPr>
        <w:t xml:space="preserve">ion, </w:t>
      </w:r>
      <w:r w:rsidRPr="00903572">
        <w:rPr>
          <w:u w:color="0000FF"/>
        </w:rPr>
        <w:t>pp. 839-846.</w:t>
      </w:r>
    </w:p>
    <w:sectPr w:rsidR="00BD1732" w:rsidSect="00973F90">
      <w:headerReference w:type="even" r:id="rId60"/>
      <w:type w:val="continuous"/>
      <w:pgSz w:w="12240" w:h="15840" w:code="1"/>
      <w:pgMar w:top="1080" w:right="1080" w:bottom="1440" w:left="1080" w:header="432" w:footer="432" w:gutter="0"/>
      <w:cols w:num="2" w:space="4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1192" w:rsidRDefault="00581192">
      <w:r>
        <w:separator/>
      </w:r>
    </w:p>
  </w:endnote>
  <w:endnote w:type="continuationSeparator" w:id="0">
    <w:p w:rsidR="00581192" w:rsidRDefault="00581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2E36" w:rsidRDefault="00C42E36" w:rsidP="00A13B9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C42E36" w:rsidRDefault="00C42E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1192" w:rsidRDefault="00581192">
      <w:r>
        <w:separator/>
      </w:r>
    </w:p>
  </w:footnote>
  <w:footnote w:type="continuationSeparator" w:id="0">
    <w:p w:rsidR="00581192" w:rsidRDefault="00581192">
      <w:r>
        <w:continuationSeparator/>
      </w:r>
    </w:p>
  </w:footnote>
  <w:footnote w:id="1">
    <w:p w:rsidR="00C42E36" w:rsidRDefault="00C42E36">
      <w:pPr>
        <w:pStyle w:val="FootnoteText"/>
      </w:pPr>
      <w:r>
        <w:rPr>
          <w:rStyle w:val="FootnoteReference"/>
        </w:rPr>
        <w:footnoteRef/>
      </w:r>
      <w:r>
        <w:t xml:space="preserve"> In concurrent work, Eisemann and Durand [2004] have developed techniques similar to ours for transferring color and detail between the flash/no-flash images.</w:t>
      </w:r>
    </w:p>
  </w:footnote>
  <w:footnote w:id="2">
    <w:p w:rsidR="00C42E36" w:rsidRDefault="00C42E36">
      <w:pPr>
        <w:pStyle w:val="FootnoteText"/>
      </w:pPr>
      <w:r>
        <w:rPr>
          <w:rStyle w:val="FootnoteReference"/>
        </w:rPr>
        <w:footnoteRef/>
      </w:r>
      <w:r>
        <w:t xml:space="preserve"> Eisemann and Durand [2004] call this the cross bilateral filter.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2E36" w:rsidRDefault="00C42E36">
    <w:pPr>
      <w:pStyle w:val="Header"/>
      <w:jc w:val="right"/>
    </w:pPr>
    <w:r>
      <w:t>Online ID: papers_0175</w:t>
    </w:r>
    <w:r>
      <w:b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2E36" w:rsidRPr="00DE1B03" w:rsidRDefault="00C42E36" w:rsidP="00DE1B03">
    <w:pPr>
      <w:pStyle w:val="Header"/>
      <w:tabs>
        <w:tab w:val="clear" w:pos="4320"/>
        <w:tab w:val="clear" w:pos="8640"/>
        <w:tab w:val="center" w:pos="5040"/>
        <w:tab w:val="right" w:pos="10080"/>
      </w:tabs>
      <w:spacing w:after="0" w:line="200" w:lineRule="exact"/>
      <w:jc w:val="cente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2E36" w:rsidRDefault="00C42E3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634F64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E9CD25E"/>
    <w:lvl w:ilvl="0">
      <w:start w:val="1"/>
      <w:numFmt w:val="decimal"/>
      <w:pStyle w:val="ListNumber4"/>
      <w:lvlText w:val="%1."/>
      <w:lvlJc w:val="left"/>
      <w:pPr>
        <w:tabs>
          <w:tab w:val="num" w:pos="1440"/>
        </w:tabs>
        <w:ind w:left="1440" w:hanging="360"/>
      </w:pPr>
    </w:lvl>
  </w:abstractNum>
  <w:abstractNum w:abstractNumId="2">
    <w:nsid w:val="FFFFFF7F"/>
    <w:multiLevelType w:val="singleLevel"/>
    <w:tmpl w:val="C1D6C7C8"/>
    <w:lvl w:ilvl="0">
      <w:start w:val="1"/>
      <w:numFmt w:val="decimal"/>
      <w:pStyle w:val="ListNumber2"/>
      <w:lvlText w:val="%1."/>
      <w:lvlJc w:val="left"/>
      <w:pPr>
        <w:tabs>
          <w:tab w:val="num" w:pos="720"/>
        </w:tabs>
        <w:ind w:left="720" w:hanging="360"/>
      </w:pPr>
    </w:lvl>
  </w:abstractNum>
  <w:abstractNum w:abstractNumId="3">
    <w:nsid w:val="FFFFFF80"/>
    <w:multiLevelType w:val="singleLevel"/>
    <w:tmpl w:val="3A5E8AD4"/>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F57E98E0"/>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8BB66040"/>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60BC7BA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7DEA566"/>
    <w:lvl w:ilvl="0">
      <w:start w:val="1"/>
      <w:numFmt w:val="decimal"/>
      <w:pStyle w:val="ListNumber"/>
      <w:lvlText w:val="%1."/>
      <w:lvlJc w:val="left"/>
      <w:pPr>
        <w:tabs>
          <w:tab w:val="num" w:pos="360"/>
        </w:tabs>
        <w:ind w:left="360" w:hanging="360"/>
      </w:pPr>
    </w:lvl>
  </w:abstractNum>
  <w:abstractNum w:abstractNumId="8">
    <w:nsid w:val="FFFFFF89"/>
    <w:multiLevelType w:val="singleLevel"/>
    <w:tmpl w:val="C22CB8E8"/>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FFFFFFFB"/>
    <w:multiLevelType w:val="multilevel"/>
    <w:tmpl w:val="76CABD14"/>
    <w:lvl w:ilvl="0">
      <w:start w:val="1"/>
      <w:numFmt w:val="decimal"/>
      <w:pStyle w:val="Heading1"/>
      <w:lvlText w:val="%1 "/>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hint="default"/>
      </w:rPr>
    </w:lvl>
    <w:lvl w:ilvl="3">
      <w:start w:val="1"/>
      <w:numFmt w:val="decimal"/>
      <w:pStyle w:val="Heading4"/>
      <w:lvlText w:val="%1.%2.%3.%4"/>
      <w:lvlJc w:val="left"/>
      <w:pPr>
        <w:tabs>
          <w:tab w:val="num" w:pos="0"/>
        </w:tabs>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0">
    <w:nsid w:val="0C0E2E51"/>
    <w:multiLevelType w:val="hybridMultilevel"/>
    <w:tmpl w:val="0B1EC1C4"/>
    <w:lvl w:ilvl="0" w:tplc="99C0F1F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42D2B24"/>
    <w:multiLevelType w:val="multilevel"/>
    <w:tmpl w:val="7516452E"/>
    <w:lvl w:ilvl="0">
      <w:start w:val="1"/>
      <w:numFmt w:val="decimal"/>
      <w:lvlText w:val="%1 "/>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nsid w:val="181225E6"/>
    <w:multiLevelType w:val="singleLevel"/>
    <w:tmpl w:val="A6DE0C7E"/>
    <w:lvl w:ilvl="0">
      <w:start w:val="1"/>
      <w:numFmt w:val="decimal"/>
      <w:lvlText w:val="%1."/>
      <w:legacy w:legacy="1" w:legacySpace="0" w:legacyIndent="360"/>
      <w:lvlJc w:val="left"/>
      <w:pPr>
        <w:ind w:left="1080" w:hanging="360"/>
      </w:pPr>
    </w:lvl>
  </w:abstractNum>
  <w:abstractNum w:abstractNumId="13">
    <w:nsid w:val="1D4C1DEF"/>
    <w:multiLevelType w:val="hybridMultilevel"/>
    <w:tmpl w:val="A6DE0C7E"/>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8051237"/>
    <w:multiLevelType w:val="hybridMultilevel"/>
    <w:tmpl w:val="EEC228F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7FE437F"/>
    <w:multiLevelType w:val="multilevel"/>
    <w:tmpl w:val="75049030"/>
    <w:lvl w:ilvl="0">
      <w:start w:val="1"/>
      <w:numFmt w:val="decimal"/>
      <w:lvlText w:val="%1 "/>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nsid w:val="4CC906B0"/>
    <w:multiLevelType w:val="multilevel"/>
    <w:tmpl w:val="7516452E"/>
    <w:lvl w:ilvl="0">
      <w:start w:val="1"/>
      <w:numFmt w:val="decimal"/>
      <w:lvlText w:val="%1 "/>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4FCB6BC9"/>
    <w:multiLevelType w:val="hybridMultilevel"/>
    <w:tmpl w:val="9C6684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53753A5"/>
    <w:multiLevelType w:val="multilevel"/>
    <w:tmpl w:val="75049030"/>
    <w:lvl w:ilvl="0">
      <w:start w:val="1"/>
      <w:numFmt w:val="decimal"/>
      <w:lvlText w:val="%1 "/>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9">
    <w:nsid w:val="58C24B9E"/>
    <w:multiLevelType w:val="hybridMultilevel"/>
    <w:tmpl w:val="9D1CC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9FE2C7D"/>
    <w:multiLevelType w:val="multilevel"/>
    <w:tmpl w:val="C34851E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1">
    <w:nsid w:val="5AF22D8A"/>
    <w:multiLevelType w:val="hybridMultilevel"/>
    <w:tmpl w:val="8C6EE594"/>
    <w:lvl w:ilvl="0" w:tplc="829893A6">
      <w:start w:val="1"/>
      <w:numFmt w:val="bullet"/>
      <w:pStyle w:val="Bullet"/>
      <w:lvlText w:val=""/>
      <w:lvlJc w:val="left"/>
      <w:pPr>
        <w:tabs>
          <w:tab w:val="num" w:pos="360"/>
        </w:tabs>
        <w:ind w:left="144" w:hanging="144"/>
      </w:pPr>
      <w:rPr>
        <w:rFonts w:ascii="Symbol" w:hAnsi="Symbol" w:hint="default"/>
        <w:color w:val="auto"/>
      </w:rPr>
    </w:lvl>
    <w:lvl w:ilvl="1" w:tplc="B3F67FF4" w:tentative="1">
      <w:start w:val="1"/>
      <w:numFmt w:val="bullet"/>
      <w:lvlText w:val="o"/>
      <w:lvlJc w:val="left"/>
      <w:pPr>
        <w:tabs>
          <w:tab w:val="num" w:pos="1440"/>
        </w:tabs>
        <w:ind w:left="1440" w:hanging="360"/>
      </w:pPr>
      <w:rPr>
        <w:rFonts w:ascii="Courier New" w:hAnsi="Courier New" w:hint="default"/>
      </w:rPr>
    </w:lvl>
    <w:lvl w:ilvl="2" w:tplc="3C90C22E" w:tentative="1">
      <w:start w:val="1"/>
      <w:numFmt w:val="bullet"/>
      <w:lvlText w:val=""/>
      <w:lvlJc w:val="left"/>
      <w:pPr>
        <w:tabs>
          <w:tab w:val="num" w:pos="2160"/>
        </w:tabs>
        <w:ind w:left="2160" w:hanging="360"/>
      </w:pPr>
      <w:rPr>
        <w:rFonts w:ascii="Wingdings" w:hAnsi="Wingdings" w:hint="default"/>
      </w:rPr>
    </w:lvl>
    <w:lvl w:ilvl="3" w:tplc="061EF91A" w:tentative="1">
      <w:start w:val="1"/>
      <w:numFmt w:val="bullet"/>
      <w:lvlText w:val=""/>
      <w:lvlJc w:val="left"/>
      <w:pPr>
        <w:tabs>
          <w:tab w:val="num" w:pos="2880"/>
        </w:tabs>
        <w:ind w:left="2880" w:hanging="360"/>
      </w:pPr>
      <w:rPr>
        <w:rFonts w:ascii="Symbol" w:hAnsi="Symbol" w:hint="default"/>
      </w:rPr>
    </w:lvl>
    <w:lvl w:ilvl="4" w:tplc="20D02A14" w:tentative="1">
      <w:start w:val="1"/>
      <w:numFmt w:val="bullet"/>
      <w:lvlText w:val="o"/>
      <w:lvlJc w:val="left"/>
      <w:pPr>
        <w:tabs>
          <w:tab w:val="num" w:pos="3600"/>
        </w:tabs>
        <w:ind w:left="3600" w:hanging="360"/>
      </w:pPr>
      <w:rPr>
        <w:rFonts w:ascii="Courier New" w:hAnsi="Courier New" w:hint="default"/>
      </w:rPr>
    </w:lvl>
    <w:lvl w:ilvl="5" w:tplc="85E4FBC0" w:tentative="1">
      <w:start w:val="1"/>
      <w:numFmt w:val="bullet"/>
      <w:lvlText w:val=""/>
      <w:lvlJc w:val="left"/>
      <w:pPr>
        <w:tabs>
          <w:tab w:val="num" w:pos="4320"/>
        </w:tabs>
        <w:ind w:left="4320" w:hanging="360"/>
      </w:pPr>
      <w:rPr>
        <w:rFonts w:ascii="Wingdings" w:hAnsi="Wingdings" w:hint="default"/>
      </w:rPr>
    </w:lvl>
    <w:lvl w:ilvl="6" w:tplc="870E88E6" w:tentative="1">
      <w:start w:val="1"/>
      <w:numFmt w:val="bullet"/>
      <w:lvlText w:val=""/>
      <w:lvlJc w:val="left"/>
      <w:pPr>
        <w:tabs>
          <w:tab w:val="num" w:pos="5040"/>
        </w:tabs>
        <w:ind w:left="5040" w:hanging="360"/>
      </w:pPr>
      <w:rPr>
        <w:rFonts w:ascii="Symbol" w:hAnsi="Symbol" w:hint="default"/>
      </w:rPr>
    </w:lvl>
    <w:lvl w:ilvl="7" w:tplc="61AC6D82" w:tentative="1">
      <w:start w:val="1"/>
      <w:numFmt w:val="bullet"/>
      <w:lvlText w:val="o"/>
      <w:lvlJc w:val="left"/>
      <w:pPr>
        <w:tabs>
          <w:tab w:val="num" w:pos="5760"/>
        </w:tabs>
        <w:ind w:left="5760" w:hanging="360"/>
      </w:pPr>
      <w:rPr>
        <w:rFonts w:ascii="Courier New" w:hAnsi="Courier New" w:hint="default"/>
      </w:rPr>
    </w:lvl>
    <w:lvl w:ilvl="8" w:tplc="7B12D51E" w:tentative="1">
      <w:start w:val="1"/>
      <w:numFmt w:val="bullet"/>
      <w:lvlText w:val=""/>
      <w:lvlJc w:val="left"/>
      <w:pPr>
        <w:tabs>
          <w:tab w:val="num" w:pos="6480"/>
        </w:tabs>
        <w:ind w:left="6480" w:hanging="360"/>
      </w:pPr>
      <w:rPr>
        <w:rFonts w:ascii="Wingdings" w:hAnsi="Wingdings" w:hint="default"/>
      </w:rPr>
    </w:lvl>
  </w:abstractNum>
  <w:abstractNum w:abstractNumId="22">
    <w:nsid w:val="5E052A06"/>
    <w:multiLevelType w:val="multilevel"/>
    <w:tmpl w:val="75049030"/>
    <w:lvl w:ilvl="0">
      <w:start w:val="1"/>
      <w:numFmt w:val="decimal"/>
      <w:lvlText w:val="%1 "/>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3">
    <w:nsid w:val="688753A0"/>
    <w:multiLevelType w:val="hybridMultilevel"/>
    <w:tmpl w:val="C134826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AA93451"/>
    <w:multiLevelType w:val="multilevel"/>
    <w:tmpl w:val="CCC09D3E"/>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5">
    <w:nsid w:val="6F4A31AA"/>
    <w:multiLevelType w:val="hybridMultilevel"/>
    <w:tmpl w:val="51E6359C"/>
    <w:lvl w:ilvl="0" w:tplc="9146BC0A">
      <w:start w:val="1"/>
      <w:numFmt w:val="decimal"/>
      <w:suff w:val="nothing"/>
      <w:lvlText w:val="(%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E40AC7"/>
    <w:multiLevelType w:val="multilevel"/>
    <w:tmpl w:val="75049030"/>
    <w:lvl w:ilvl="0">
      <w:start w:val="1"/>
      <w:numFmt w:val="decimal"/>
      <w:lvlText w:val="%1 "/>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7">
    <w:nsid w:val="74007607"/>
    <w:multiLevelType w:val="hybridMultilevel"/>
    <w:tmpl w:val="9D78B0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E3D474C"/>
    <w:multiLevelType w:val="hybridMultilevel"/>
    <w:tmpl w:val="E6781D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21"/>
  </w:num>
  <w:num w:numId="3">
    <w:abstractNumId w:val="8"/>
  </w:num>
  <w:num w:numId="4">
    <w:abstractNumId w:val="6"/>
  </w:num>
  <w:num w:numId="5">
    <w:abstractNumId w:val="5"/>
  </w:num>
  <w:num w:numId="6">
    <w:abstractNumId w:val="4"/>
  </w:num>
  <w:num w:numId="7">
    <w:abstractNumId w:val="3"/>
  </w:num>
  <w:num w:numId="8">
    <w:abstractNumId w:val="7"/>
  </w:num>
  <w:num w:numId="9">
    <w:abstractNumId w:val="2"/>
  </w:num>
  <w:num w:numId="10">
    <w:abstractNumId w:val="1"/>
  </w:num>
  <w:num w:numId="11">
    <w:abstractNumId w:val="0"/>
  </w:num>
  <w:num w:numId="12">
    <w:abstractNumId w:val="17"/>
  </w:num>
  <w:num w:numId="13">
    <w:abstractNumId w:val="10"/>
  </w:num>
  <w:num w:numId="14">
    <w:abstractNumId w:val="14"/>
  </w:num>
  <w:num w:numId="15">
    <w:abstractNumId w:val="20"/>
  </w:num>
  <w:num w:numId="16">
    <w:abstractNumId w:val="24"/>
  </w:num>
  <w:num w:numId="17">
    <w:abstractNumId w:val="16"/>
  </w:num>
  <w:num w:numId="18">
    <w:abstractNumId w:val="11"/>
  </w:num>
  <w:num w:numId="19">
    <w:abstractNumId w:val="26"/>
  </w:num>
  <w:num w:numId="20">
    <w:abstractNumId w:val="15"/>
  </w:num>
  <w:num w:numId="21">
    <w:abstractNumId w:val="18"/>
  </w:num>
  <w:num w:numId="22">
    <w:abstractNumId w:val="22"/>
  </w:num>
  <w:num w:numId="23">
    <w:abstractNumId w:val="19"/>
  </w:num>
  <w:num w:numId="24">
    <w:abstractNumId w:val="23"/>
  </w:num>
  <w:num w:numId="25">
    <w:abstractNumId w:val="27"/>
  </w:num>
  <w:num w:numId="26">
    <w:abstractNumId w:val="28"/>
  </w:num>
  <w:num w:numId="27">
    <w:abstractNumId w:val="13"/>
  </w:num>
  <w:num w:numId="28">
    <w:abstractNumId w:val="12"/>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embedSystemFont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consecutiveHyphenLimit w:val="1"/>
  <w:hyphenationZone w:val="504"/>
  <w:displayHorizontalDrawingGridEvery w:val="0"/>
  <w:displayVerticalDrawingGridEvery w:val="0"/>
  <w:doNotUseMarginsForDrawingGridOrigin/>
  <w:doNotShadeFormData/>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813"/>
    <w:rsid w:val="000006F5"/>
    <w:rsid w:val="0000235D"/>
    <w:rsid w:val="00002B26"/>
    <w:rsid w:val="0000388C"/>
    <w:rsid w:val="00003BBD"/>
    <w:rsid w:val="000043AF"/>
    <w:rsid w:val="00005B00"/>
    <w:rsid w:val="00006EE4"/>
    <w:rsid w:val="00007B2C"/>
    <w:rsid w:val="00007BE5"/>
    <w:rsid w:val="00011912"/>
    <w:rsid w:val="0001191E"/>
    <w:rsid w:val="00012412"/>
    <w:rsid w:val="0001654E"/>
    <w:rsid w:val="00017D51"/>
    <w:rsid w:val="0002008A"/>
    <w:rsid w:val="00022083"/>
    <w:rsid w:val="0002225D"/>
    <w:rsid w:val="0002333B"/>
    <w:rsid w:val="0002456F"/>
    <w:rsid w:val="00024A11"/>
    <w:rsid w:val="00024DA8"/>
    <w:rsid w:val="0002531D"/>
    <w:rsid w:val="00026135"/>
    <w:rsid w:val="000265A8"/>
    <w:rsid w:val="000278DC"/>
    <w:rsid w:val="00032643"/>
    <w:rsid w:val="0003277E"/>
    <w:rsid w:val="0003339F"/>
    <w:rsid w:val="000335AA"/>
    <w:rsid w:val="000336BD"/>
    <w:rsid w:val="00033D69"/>
    <w:rsid w:val="000348C5"/>
    <w:rsid w:val="00041A0F"/>
    <w:rsid w:val="00044A83"/>
    <w:rsid w:val="00044BD4"/>
    <w:rsid w:val="0004546F"/>
    <w:rsid w:val="00045B17"/>
    <w:rsid w:val="00045E53"/>
    <w:rsid w:val="00047AB4"/>
    <w:rsid w:val="00047AEF"/>
    <w:rsid w:val="00051CF8"/>
    <w:rsid w:val="00051F58"/>
    <w:rsid w:val="000528C1"/>
    <w:rsid w:val="00053AF1"/>
    <w:rsid w:val="00054508"/>
    <w:rsid w:val="00054D32"/>
    <w:rsid w:val="00054DF4"/>
    <w:rsid w:val="000558A9"/>
    <w:rsid w:val="00056991"/>
    <w:rsid w:val="0005771A"/>
    <w:rsid w:val="00057D2E"/>
    <w:rsid w:val="00057D6C"/>
    <w:rsid w:val="0006064B"/>
    <w:rsid w:val="00061485"/>
    <w:rsid w:val="00061636"/>
    <w:rsid w:val="00062793"/>
    <w:rsid w:val="000635C6"/>
    <w:rsid w:val="00063E69"/>
    <w:rsid w:val="000649D0"/>
    <w:rsid w:val="00066E69"/>
    <w:rsid w:val="00066F22"/>
    <w:rsid w:val="00067AAE"/>
    <w:rsid w:val="00067E22"/>
    <w:rsid w:val="00071601"/>
    <w:rsid w:val="0007196C"/>
    <w:rsid w:val="00072094"/>
    <w:rsid w:val="00072B44"/>
    <w:rsid w:val="00072E3A"/>
    <w:rsid w:val="00073786"/>
    <w:rsid w:val="00074751"/>
    <w:rsid w:val="000750D1"/>
    <w:rsid w:val="00075A42"/>
    <w:rsid w:val="0007699E"/>
    <w:rsid w:val="00077C06"/>
    <w:rsid w:val="00080057"/>
    <w:rsid w:val="00080CBA"/>
    <w:rsid w:val="00083125"/>
    <w:rsid w:val="0008504A"/>
    <w:rsid w:val="00086EBA"/>
    <w:rsid w:val="000924DC"/>
    <w:rsid w:val="000929D0"/>
    <w:rsid w:val="00093D39"/>
    <w:rsid w:val="00095A37"/>
    <w:rsid w:val="00096CDD"/>
    <w:rsid w:val="000975EB"/>
    <w:rsid w:val="00097628"/>
    <w:rsid w:val="000A101B"/>
    <w:rsid w:val="000A18DF"/>
    <w:rsid w:val="000A1CB1"/>
    <w:rsid w:val="000A212F"/>
    <w:rsid w:val="000A3D27"/>
    <w:rsid w:val="000A44B2"/>
    <w:rsid w:val="000A4946"/>
    <w:rsid w:val="000A4D64"/>
    <w:rsid w:val="000A4E5D"/>
    <w:rsid w:val="000A54D2"/>
    <w:rsid w:val="000A55EC"/>
    <w:rsid w:val="000A569F"/>
    <w:rsid w:val="000A58CB"/>
    <w:rsid w:val="000A71CD"/>
    <w:rsid w:val="000B022E"/>
    <w:rsid w:val="000B062D"/>
    <w:rsid w:val="000B06C5"/>
    <w:rsid w:val="000B07FD"/>
    <w:rsid w:val="000B0B0E"/>
    <w:rsid w:val="000B0CF4"/>
    <w:rsid w:val="000B12FA"/>
    <w:rsid w:val="000B14CD"/>
    <w:rsid w:val="000B1AA9"/>
    <w:rsid w:val="000B1CB4"/>
    <w:rsid w:val="000B2163"/>
    <w:rsid w:val="000B2D1E"/>
    <w:rsid w:val="000B4BD5"/>
    <w:rsid w:val="000C0AE8"/>
    <w:rsid w:val="000C0D0C"/>
    <w:rsid w:val="000C1342"/>
    <w:rsid w:val="000C2859"/>
    <w:rsid w:val="000C3BF6"/>
    <w:rsid w:val="000C6C63"/>
    <w:rsid w:val="000D0184"/>
    <w:rsid w:val="000D085D"/>
    <w:rsid w:val="000D0A33"/>
    <w:rsid w:val="000D0B6E"/>
    <w:rsid w:val="000D1680"/>
    <w:rsid w:val="000D38FE"/>
    <w:rsid w:val="000D3E20"/>
    <w:rsid w:val="000D4044"/>
    <w:rsid w:val="000D43FA"/>
    <w:rsid w:val="000D4B14"/>
    <w:rsid w:val="000D523C"/>
    <w:rsid w:val="000D6FB0"/>
    <w:rsid w:val="000E0104"/>
    <w:rsid w:val="000E02EF"/>
    <w:rsid w:val="000E056E"/>
    <w:rsid w:val="000E0C83"/>
    <w:rsid w:val="000E1EDA"/>
    <w:rsid w:val="000E2908"/>
    <w:rsid w:val="000E2A97"/>
    <w:rsid w:val="000E2FE3"/>
    <w:rsid w:val="000E3FF6"/>
    <w:rsid w:val="000E68FC"/>
    <w:rsid w:val="000F06B3"/>
    <w:rsid w:val="000F516C"/>
    <w:rsid w:val="000F7950"/>
    <w:rsid w:val="001016E4"/>
    <w:rsid w:val="00103ED0"/>
    <w:rsid w:val="00104A8B"/>
    <w:rsid w:val="00105594"/>
    <w:rsid w:val="00106D17"/>
    <w:rsid w:val="00107566"/>
    <w:rsid w:val="001076FC"/>
    <w:rsid w:val="001104D8"/>
    <w:rsid w:val="0011082C"/>
    <w:rsid w:val="00110B5C"/>
    <w:rsid w:val="00110CF0"/>
    <w:rsid w:val="001119B8"/>
    <w:rsid w:val="00114481"/>
    <w:rsid w:val="00114895"/>
    <w:rsid w:val="001172C9"/>
    <w:rsid w:val="00117AF9"/>
    <w:rsid w:val="0012025A"/>
    <w:rsid w:val="00120AAF"/>
    <w:rsid w:val="00124118"/>
    <w:rsid w:val="00124687"/>
    <w:rsid w:val="001258EC"/>
    <w:rsid w:val="001268CC"/>
    <w:rsid w:val="00126F4C"/>
    <w:rsid w:val="00132EEC"/>
    <w:rsid w:val="001335BF"/>
    <w:rsid w:val="00134480"/>
    <w:rsid w:val="00134DB1"/>
    <w:rsid w:val="00135553"/>
    <w:rsid w:val="001362F1"/>
    <w:rsid w:val="00136312"/>
    <w:rsid w:val="00137F74"/>
    <w:rsid w:val="0014043B"/>
    <w:rsid w:val="00141BA8"/>
    <w:rsid w:val="00142104"/>
    <w:rsid w:val="001426BD"/>
    <w:rsid w:val="00142C7D"/>
    <w:rsid w:val="00142CCB"/>
    <w:rsid w:val="00143A95"/>
    <w:rsid w:val="001447FF"/>
    <w:rsid w:val="00145E55"/>
    <w:rsid w:val="0014621F"/>
    <w:rsid w:val="0014688D"/>
    <w:rsid w:val="001474B4"/>
    <w:rsid w:val="00150202"/>
    <w:rsid w:val="0015058E"/>
    <w:rsid w:val="00151E63"/>
    <w:rsid w:val="001531FA"/>
    <w:rsid w:val="00154C5A"/>
    <w:rsid w:val="0015707C"/>
    <w:rsid w:val="00157211"/>
    <w:rsid w:val="00160510"/>
    <w:rsid w:val="001606C1"/>
    <w:rsid w:val="00160D61"/>
    <w:rsid w:val="0016359A"/>
    <w:rsid w:val="00163662"/>
    <w:rsid w:val="0016382A"/>
    <w:rsid w:val="00163D0C"/>
    <w:rsid w:val="00167A90"/>
    <w:rsid w:val="00171F48"/>
    <w:rsid w:val="0017351E"/>
    <w:rsid w:val="0017467C"/>
    <w:rsid w:val="001750B3"/>
    <w:rsid w:val="00176649"/>
    <w:rsid w:val="00176E6A"/>
    <w:rsid w:val="00176FF5"/>
    <w:rsid w:val="001771A0"/>
    <w:rsid w:val="001774A2"/>
    <w:rsid w:val="00177784"/>
    <w:rsid w:val="00177801"/>
    <w:rsid w:val="001803E0"/>
    <w:rsid w:val="00180856"/>
    <w:rsid w:val="001820F2"/>
    <w:rsid w:val="00182DAB"/>
    <w:rsid w:val="0018361E"/>
    <w:rsid w:val="00183748"/>
    <w:rsid w:val="00183ABD"/>
    <w:rsid w:val="00184939"/>
    <w:rsid w:val="00185224"/>
    <w:rsid w:val="001852AE"/>
    <w:rsid w:val="0018687C"/>
    <w:rsid w:val="00186A6B"/>
    <w:rsid w:val="00186B98"/>
    <w:rsid w:val="00186E82"/>
    <w:rsid w:val="00186FD9"/>
    <w:rsid w:val="00187163"/>
    <w:rsid w:val="00191353"/>
    <w:rsid w:val="001913DB"/>
    <w:rsid w:val="00191415"/>
    <w:rsid w:val="001915BD"/>
    <w:rsid w:val="00191BF2"/>
    <w:rsid w:val="00192175"/>
    <w:rsid w:val="00192847"/>
    <w:rsid w:val="00193485"/>
    <w:rsid w:val="001937B2"/>
    <w:rsid w:val="0019562B"/>
    <w:rsid w:val="001958C7"/>
    <w:rsid w:val="00195DC9"/>
    <w:rsid w:val="00196F25"/>
    <w:rsid w:val="00196FF6"/>
    <w:rsid w:val="001A1164"/>
    <w:rsid w:val="001A2986"/>
    <w:rsid w:val="001A3252"/>
    <w:rsid w:val="001A40EC"/>
    <w:rsid w:val="001A4ACB"/>
    <w:rsid w:val="001A5681"/>
    <w:rsid w:val="001A6498"/>
    <w:rsid w:val="001B0145"/>
    <w:rsid w:val="001B022F"/>
    <w:rsid w:val="001B037F"/>
    <w:rsid w:val="001B0435"/>
    <w:rsid w:val="001B08F6"/>
    <w:rsid w:val="001B18F8"/>
    <w:rsid w:val="001B1B54"/>
    <w:rsid w:val="001B26A9"/>
    <w:rsid w:val="001B5975"/>
    <w:rsid w:val="001B5A4D"/>
    <w:rsid w:val="001B6BD5"/>
    <w:rsid w:val="001C0BA3"/>
    <w:rsid w:val="001C12B3"/>
    <w:rsid w:val="001C2DE0"/>
    <w:rsid w:val="001C3593"/>
    <w:rsid w:val="001C4B85"/>
    <w:rsid w:val="001C4E3B"/>
    <w:rsid w:val="001C5F81"/>
    <w:rsid w:val="001C696E"/>
    <w:rsid w:val="001D0DC2"/>
    <w:rsid w:val="001D44E4"/>
    <w:rsid w:val="001E0033"/>
    <w:rsid w:val="001E0300"/>
    <w:rsid w:val="001E11F2"/>
    <w:rsid w:val="001E31FA"/>
    <w:rsid w:val="001E4478"/>
    <w:rsid w:val="001E44FA"/>
    <w:rsid w:val="001E4C85"/>
    <w:rsid w:val="001E5285"/>
    <w:rsid w:val="001E630B"/>
    <w:rsid w:val="001E6652"/>
    <w:rsid w:val="001E66A0"/>
    <w:rsid w:val="001E6CB8"/>
    <w:rsid w:val="001E752C"/>
    <w:rsid w:val="001E7D10"/>
    <w:rsid w:val="001F027A"/>
    <w:rsid w:val="001F0CB9"/>
    <w:rsid w:val="001F0ED7"/>
    <w:rsid w:val="001F1ED0"/>
    <w:rsid w:val="001F2068"/>
    <w:rsid w:val="001F3FDE"/>
    <w:rsid w:val="001F4263"/>
    <w:rsid w:val="001F54E0"/>
    <w:rsid w:val="001F5A11"/>
    <w:rsid w:val="001F67D6"/>
    <w:rsid w:val="001F6CB5"/>
    <w:rsid w:val="001F7359"/>
    <w:rsid w:val="001F7ADD"/>
    <w:rsid w:val="0020016A"/>
    <w:rsid w:val="002012E1"/>
    <w:rsid w:val="0020365D"/>
    <w:rsid w:val="0020477B"/>
    <w:rsid w:val="00205554"/>
    <w:rsid w:val="00205EE1"/>
    <w:rsid w:val="00206D00"/>
    <w:rsid w:val="002070C0"/>
    <w:rsid w:val="00207F19"/>
    <w:rsid w:val="00212367"/>
    <w:rsid w:val="00212E49"/>
    <w:rsid w:val="002131D9"/>
    <w:rsid w:val="00213AED"/>
    <w:rsid w:val="00213DA4"/>
    <w:rsid w:val="0021425E"/>
    <w:rsid w:val="00214813"/>
    <w:rsid w:val="002161B0"/>
    <w:rsid w:val="002172F7"/>
    <w:rsid w:val="002176AE"/>
    <w:rsid w:val="002201CA"/>
    <w:rsid w:val="002209BF"/>
    <w:rsid w:val="002217AC"/>
    <w:rsid w:val="002217B2"/>
    <w:rsid w:val="0022236F"/>
    <w:rsid w:val="00222614"/>
    <w:rsid w:val="00222743"/>
    <w:rsid w:val="00222CE2"/>
    <w:rsid w:val="0022346E"/>
    <w:rsid w:val="00224E73"/>
    <w:rsid w:val="00226232"/>
    <w:rsid w:val="00226B42"/>
    <w:rsid w:val="00230E5C"/>
    <w:rsid w:val="002313ED"/>
    <w:rsid w:val="00232721"/>
    <w:rsid w:val="00234D20"/>
    <w:rsid w:val="0023555A"/>
    <w:rsid w:val="0023658D"/>
    <w:rsid w:val="00236CE4"/>
    <w:rsid w:val="00237E42"/>
    <w:rsid w:val="00243C52"/>
    <w:rsid w:val="00245C4D"/>
    <w:rsid w:val="00246434"/>
    <w:rsid w:val="00247054"/>
    <w:rsid w:val="00247C49"/>
    <w:rsid w:val="00250030"/>
    <w:rsid w:val="002505B3"/>
    <w:rsid w:val="00250A36"/>
    <w:rsid w:val="00250C49"/>
    <w:rsid w:val="002511E2"/>
    <w:rsid w:val="002513AD"/>
    <w:rsid w:val="00252C0A"/>
    <w:rsid w:val="00252FB5"/>
    <w:rsid w:val="0025383D"/>
    <w:rsid w:val="00253DEC"/>
    <w:rsid w:val="002572D9"/>
    <w:rsid w:val="00260272"/>
    <w:rsid w:val="002608F8"/>
    <w:rsid w:val="00260C7E"/>
    <w:rsid w:val="0026133B"/>
    <w:rsid w:val="00261EED"/>
    <w:rsid w:val="00262518"/>
    <w:rsid w:val="00262ED9"/>
    <w:rsid w:val="00263924"/>
    <w:rsid w:val="002642C5"/>
    <w:rsid w:val="00267A69"/>
    <w:rsid w:val="002701CC"/>
    <w:rsid w:val="00270581"/>
    <w:rsid w:val="002713E8"/>
    <w:rsid w:val="00272D6E"/>
    <w:rsid w:val="002731F1"/>
    <w:rsid w:val="00273550"/>
    <w:rsid w:val="00273A73"/>
    <w:rsid w:val="00276D1C"/>
    <w:rsid w:val="002777FF"/>
    <w:rsid w:val="0028042E"/>
    <w:rsid w:val="002810DD"/>
    <w:rsid w:val="00281596"/>
    <w:rsid w:val="0028230B"/>
    <w:rsid w:val="00282B33"/>
    <w:rsid w:val="002839FA"/>
    <w:rsid w:val="00284025"/>
    <w:rsid w:val="002851E9"/>
    <w:rsid w:val="00290388"/>
    <w:rsid w:val="00295EFE"/>
    <w:rsid w:val="00296538"/>
    <w:rsid w:val="00297138"/>
    <w:rsid w:val="002A0890"/>
    <w:rsid w:val="002A0DD5"/>
    <w:rsid w:val="002A1F9E"/>
    <w:rsid w:val="002A3381"/>
    <w:rsid w:val="002A3654"/>
    <w:rsid w:val="002A3A4B"/>
    <w:rsid w:val="002A3D9C"/>
    <w:rsid w:val="002A455B"/>
    <w:rsid w:val="002A79C7"/>
    <w:rsid w:val="002B1534"/>
    <w:rsid w:val="002B188C"/>
    <w:rsid w:val="002B4D47"/>
    <w:rsid w:val="002B4FFC"/>
    <w:rsid w:val="002B66E3"/>
    <w:rsid w:val="002B6B06"/>
    <w:rsid w:val="002B6F38"/>
    <w:rsid w:val="002B6F72"/>
    <w:rsid w:val="002B7122"/>
    <w:rsid w:val="002B76D3"/>
    <w:rsid w:val="002B7822"/>
    <w:rsid w:val="002B7C37"/>
    <w:rsid w:val="002C067D"/>
    <w:rsid w:val="002C0B6D"/>
    <w:rsid w:val="002C0E56"/>
    <w:rsid w:val="002C13DB"/>
    <w:rsid w:val="002C1FAC"/>
    <w:rsid w:val="002C2466"/>
    <w:rsid w:val="002C3A96"/>
    <w:rsid w:val="002C512C"/>
    <w:rsid w:val="002C5596"/>
    <w:rsid w:val="002C5EEF"/>
    <w:rsid w:val="002C6988"/>
    <w:rsid w:val="002C7558"/>
    <w:rsid w:val="002D15D0"/>
    <w:rsid w:val="002D1659"/>
    <w:rsid w:val="002D4B7D"/>
    <w:rsid w:val="002E1A55"/>
    <w:rsid w:val="002E1E62"/>
    <w:rsid w:val="002E45B4"/>
    <w:rsid w:val="002E5513"/>
    <w:rsid w:val="002E5577"/>
    <w:rsid w:val="002E5BE4"/>
    <w:rsid w:val="002E6B3E"/>
    <w:rsid w:val="002E6FB9"/>
    <w:rsid w:val="002E7A99"/>
    <w:rsid w:val="002E7EF2"/>
    <w:rsid w:val="002F0133"/>
    <w:rsid w:val="002F063C"/>
    <w:rsid w:val="002F0A08"/>
    <w:rsid w:val="002F12EB"/>
    <w:rsid w:val="002F4E5A"/>
    <w:rsid w:val="002F692A"/>
    <w:rsid w:val="002F6A6B"/>
    <w:rsid w:val="0030097F"/>
    <w:rsid w:val="00300C1C"/>
    <w:rsid w:val="00302D05"/>
    <w:rsid w:val="00302D6A"/>
    <w:rsid w:val="00303134"/>
    <w:rsid w:val="0030606C"/>
    <w:rsid w:val="0030671E"/>
    <w:rsid w:val="0030692E"/>
    <w:rsid w:val="00306DDE"/>
    <w:rsid w:val="00307491"/>
    <w:rsid w:val="00307BC5"/>
    <w:rsid w:val="00310132"/>
    <w:rsid w:val="00311911"/>
    <w:rsid w:val="00311B7F"/>
    <w:rsid w:val="003129D6"/>
    <w:rsid w:val="00313EA9"/>
    <w:rsid w:val="00314342"/>
    <w:rsid w:val="0031506E"/>
    <w:rsid w:val="00315B91"/>
    <w:rsid w:val="00316969"/>
    <w:rsid w:val="00316C87"/>
    <w:rsid w:val="0031708C"/>
    <w:rsid w:val="00317AE8"/>
    <w:rsid w:val="0032128D"/>
    <w:rsid w:val="00322A09"/>
    <w:rsid w:val="00322CA8"/>
    <w:rsid w:val="00322E4E"/>
    <w:rsid w:val="00323A7A"/>
    <w:rsid w:val="00323E8F"/>
    <w:rsid w:val="00324EC9"/>
    <w:rsid w:val="003268E6"/>
    <w:rsid w:val="00327245"/>
    <w:rsid w:val="00332636"/>
    <w:rsid w:val="00333E38"/>
    <w:rsid w:val="00333E75"/>
    <w:rsid w:val="0033639A"/>
    <w:rsid w:val="00337508"/>
    <w:rsid w:val="00340442"/>
    <w:rsid w:val="003412B7"/>
    <w:rsid w:val="0034152D"/>
    <w:rsid w:val="003420DD"/>
    <w:rsid w:val="003420F3"/>
    <w:rsid w:val="0034312A"/>
    <w:rsid w:val="00343C7F"/>
    <w:rsid w:val="00345680"/>
    <w:rsid w:val="003457A5"/>
    <w:rsid w:val="00347232"/>
    <w:rsid w:val="0034747B"/>
    <w:rsid w:val="00347B66"/>
    <w:rsid w:val="00351AFF"/>
    <w:rsid w:val="00355809"/>
    <w:rsid w:val="00356F80"/>
    <w:rsid w:val="00360864"/>
    <w:rsid w:val="00360AA7"/>
    <w:rsid w:val="00360E8E"/>
    <w:rsid w:val="003610DF"/>
    <w:rsid w:val="003651DD"/>
    <w:rsid w:val="00365A1B"/>
    <w:rsid w:val="00367C11"/>
    <w:rsid w:val="003700C1"/>
    <w:rsid w:val="003701AF"/>
    <w:rsid w:val="00370563"/>
    <w:rsid w:val="00370745"/>
    <w:rsid w:val="00370A6F"/>
    <w:rsid w:val="00370F4C"/>
    <w:rsid w:val="0037348C"/>
    <w:rsid w:val="003746B6"/>
    <w:rsid w:val="00374D7E"/>
    <w:rsid w:val="00375732"/>
    <w:rsid w:val="00376E8F"/>
    <w:rsid w:val="00381838"/>
    <w:rsid w:val="0038196A"/>
    <w:rsid w:val="00383A8C"/>
    <w:rsid w:val="00385CE3"/>
    <w:rsid w:val="003869AD"/>
    <w:rsid w:val="003926BD"/>
    <w:rsid w:val="00393AC2"/>
    <w:rsid w:val="003942F7"/>
    <w:rsid w:val="00395A5D"/>
    <w:rsid w:val="003968F0"/>
    <w:rsid w:val="003A0163"/>
    <w:rsid w:val="003A03A7"/>
    <w:rsid w:val="003A1095"/>
    <w:rsid w:val="003A1A0B"/>
    <w:rsid w:val="003A2D15"/>
    <w:rsid w:val="003A312F"/>
    <w:rsid w:val="003A3B91"/>
    <w:rsid w:val="003A4045"/>
    <w:rsid w:val="003A53C8"/>
    <w:rsid w:val="003A5996"/>
    <w:rsid w:val="003A72B8"/>
    <w:rsid w:val="003B2AE0"/>
    <w:rsid w:val="003B346A"/>
    <w:rsid w:val="003B4661"/>
    <w:rsid w:val="003B46A4"/>
    <w:rsid w:val="003B5481"/>
    <w:rsid w:val="003B5FF3"/>
    <w:rsid w:val="003B7069"/>
    <w:rsid w:val="003C0EC8"/>
    <w:rsid w:val="003C1187"/>
    <w:rsid w:val="003C2F50"/>
    <w:rsid w:val="003C5B5F"/>
    <w:rsid w:val="003C69F0"/>
    <w:rsid w:val="003C6D62"/>
    <w:rsid w:val="003C7042"/>
    <w:rsid w:val="003C7F21"/>
    <w:rsid w:val="003D1DBC"/>
    <w:rsid w:val="003D20CE"/>
    <w:rsid w:val="003D2EA8"/>
    <w:rsid w:val="003D3B1A"/>
    <w:rsid w:val="003D4961"/>
    <w:rsid w:val="003D4F9B"/>
    <w:rsid w:val="003D5712"/>
    <w:rsid w:val="003D58B3"/>
    <w:rsid w:val="003E573A"/>
    <w:rsid w:val="003E574C"/>
    <w:rsid w:val="003E65F2"/>
    <w:rsid w:val="003E6C7C"/>
    <w:rsid w:val="003E7424"/>
    <w:rsid w:val="003E7C9E"/>
    <w:rsid w:val="003F037D"/>
    <w:rsid w:val="003F24DA"/>
    <w:rsid w:val="003F2FAF"/>
    <w:rsid w:val="003F5C3D"/>
    <w:rsid w:val="003F77A0"/>
    <w:rsid w:val="003F7D61"/>
    <w:rsid w:val="00400E23"/>
    <w:rsid w:val="00401804"/>
    <w:rsid w:val="0040576D"/>
    <w:rsid w:val="00405AEB"/>
    <w:rsid w:val="0040666A"/>
    <w:rsid w:val="00406961"/>
    <w:rsid w:val="004072DE"/>
    <w:rsid w:val="004077B3"/>
    <w:rsid w:val="0041091A"/>
    <w:rsid w:val="004109B9"/>
    <w:rsid w:val="00411859"/>
    <w:rsid w:val="00411B9C"/>
    <w:rsid w:val="00411F53"/>
    <w:rsid w:val="00412459"/>
    <w:rsid w:val="00413B57"/>
    <w:rsid w:val="00414E03"/>
    <w:rsid w:val="00417F8A"/>
    <w:rsid w:val="00417FA5"/>
    <w:rsid w:val="004200E4"/>
    <w:rsid w:val="00420481"/>
    <w:rsid w:val="00421249"/>
    <w:rsid w:val="00422622"/>
    <w:rsid w:val="00423085"/>
    <w:rsid w:val="00424DA1"/>
    <w:rsid w:val="00430459"/>
    <w:rsid w:val="00430879"/>
    <w:rsid w:val="00431961"/>
    <w:rsid w:val="00431BAF"/>
    <w:rsid w:val="00433C0A"/>
    <w:rsid w:val="00434DF1"/>
    <w:rsid w:val="00435E71"/>
    <w:rsid w:val="00436594"/>
    <w:rsid w:val="004371F0"/>
    <w:rsid w:val="00437482"/>
    <w:rsid w:val="00440174"/>
    <w:rsid w:val="0044146E"/>
    <w:rsid w:val="0044184B"/>
    <w:rsid w:val="00443CE7"/>
    <w:rsid w:val="00443F29"/>
    <w:rsid w:val="00444F9C"/>
    <w:rsid w:val="00446D72"/>
    <w:rsid w:val="0045003E"/>
    <w:rsid w:val="00450127"/>
    <w:rsid w:val="00450E7B"/>
    <w:rsid w:val="00451170"/>
    <w:rsid w:val="004517BE"/>
    <w:rsid w:val="00451BD0"/>
    <w:rsid w:val="004532A2"/>
    <w:rsid w:val="00456337"/>
    <w:rsid w:val="00457223"/>
    <w:rsid w:val="0045743B"/>
    <w:rsid w:val="00460357"/>
    <w:rsid w:val="0046335C"/>
    <w:rsid w:val="00463EC5"/>
    <w:rsid w:val="004641C6"/>
    <w:rsid w:val="00464FDA"/>
    <w:rsid w:val="00466173"/>
    <w:rsid w:val="004676F8"/>
    <w:rsid w:val="0047203A"/>
    <w:rsid w:val="004734B3"/>
    <w:rsid w:val="00474846"/>
    <w:rsid w:val="004751A9"/>
    <w:rsid w:val="00476006"/>
    <w:rsid w:val="00476180"/>
    <w:rsid w:val="004763BA"/>
    <w:rsid w:val="0047657A"/>
    <w:rsid w:val="00476738"/>
    <w:rsid w:val="00481664"/>
    <w:rsid w:val="00481689"/>
    <w:rsid w:val="0048279A"/>
    <w:rsid w:val="00483EBE"/>
    <w:rsid w:val="00483FC6"/>
    <w:rsid w:val="00485585"/>
    <w:rsid w:val="00486053"/>
    <w:rsid w:val="00486EA6"/>
    <w:rsid w:val="0049155D"/>
    <w:rsid w:val="004936FE"/>
    <w:rsid w:val="0049506D"/>
    <w:rsid w:val="00495C55"/>
    <w:rsid w:val="004964ED"/>
    <w:rsid w:val="004A01B5"/>
    <w:rsid w:val="004A0388"/>
    <w:rsid w:val="004A0740"/>
    <w:rsid w:val="004A2744"/>
    <w:rsid w:val="004A292C"/>
    <w:rsid w:val="004A5AC1"/>
    <w:rsid w:val="004A5BE6"/>
    <w:rsid w:val="004A6DE2"/>
    <w:rsid w:val="004A720C"/>
    <w:rsid w:val="004A7378"/>
    <w:rsid w:val="004A7E73"/>
    <w:rsid w:val="004B0253"/>
    <w:rsid w:val="004B0C43"/>
    <w:rsid w:val="004B17D0"/>
    <w:rsid w:val="004B206A"/>
    <w:rsid w:val="004B3249"/>
    <w:rsid w:val="004B3E8F"/>
    <w:rsid w:val="004B53F9"/>
    <w:rsid w:val="004C1C20"/>
    <w:rsid w:val="004C4FFA"/>
    <w:rsid w:val="004C5889"/>
    <w:rsid w:val="004C5A5C"/>
    <w:rsid w:val="004C6740"/>
    <w:rsid w:val="004C6F77"/>
    <w:rsid w:val="004D2CB1"/>
    <w:rsid w:val="004D2EB9"/>
    <w:rsid w:val="004D3249"/>
    <w:rsid w:val="004D3680"/>
    <w:rsid w:val="004D38AA"/>
    <w:rsid w:val="004D3D63"/>
    <w:rsid w:val="004D6968"/>
    <w:rsid w:val="004D7233"/>
    <w:rsid w:val="004D7E09"/>
    <w:rsid w:val="004E20BE"/>
    <w:rsid w:val="004E3107"/>
    <w:rsid w:val="004E3F7C"/>
    <w:rsid w:val="004E6064"/>
    <w:rsid w:val="004E7347"/>
    <w:rsid w:val="004E75F4"/>
    <w:rsid w:val="004E76C9"/>
    <w:rsid w:val="004F0B4C"/>
    <w:rsid w:val="004F19D4"/>
    <w:rsid w:val="004F60A4"/>
    <w:rsid w:val="004F6A10"/>
    <w:rsid w:val="004F6B98"/>
    <w:rsid w:val="004F6C2F"/>
    <w:rsid w:val="004F6C82"/>
    <w:rsid w:val="005005FD"/>
    <w:rsid w:val="0050080D"/>
    <w:rsid w:val="00503B3B"/>
    <w:rsid w:val="00503FAE"/>
    <w:rsid w:val="005051CD"/>
    <w:rsid w:val="00507540"/>
    <w:rsid w:val="0050774F"/>
    <w:rsid w:val="005104C8"/>
    <w:rsid w:val="0051680A"/>
    <w:rsid w:val="00517370"/>
    <w:rsid w:val="00521A38"/>
    <w:rsid w:val="00521BE2"/>
    <w:rsid w:val="005220EA"/>
    <w:rsid w:val="00522EE0"/>
    <w:rsid w:val="00523117"/>
    <w:rsid w:val="00523332"/>
    <w:rsid w:val="005240C0"/>
    <w:rsid w:val="005249E4"/>
    <w:rsid w:val="00524AA5"/>
    <w:rsid w:val="005257C5"/>
    <w:rsid w:val="00526590"/>
    <w:rsid w:val="00527DCA"/>
    <w:rsid w:val="00527E74"/>
    <w:rsid w:val="005303C4"/>
    <w:rsid w:val="00531049"/>
    <w:rsid w:val="0053159F"/>
    <w:rsid w:val="005324C7"/>
    <w:rsid w:val="00533338"/>
    <w:rsid w:val="00534662"/>
    <w:rsid w:val="00534921"/>
    <w:rsid w:val="0053525B"/>
    <w:rsid w:val="005352FD"/>
    <w:rsid w:val="00535A9E"/>
    <w:rsid w:val="00535C6C"/>
    <w:rsid w:val="00537397"/>
    <w:rsid w:val="00537894"/>
    <w:rsid w:val="0054061C"/>
    <w:rsid w:val="005411A7"/>
    <w:rsid w:val="005412FA"/>
    <w:rsid w:val="00541AA2"/>
    <w:rsid w:val="0054227A"/>
    <w:rsid w:val="00542610"/>
    <w:rsid w:val="00543FE8"/>
    <w:rsid w:val="005440F7"/>
    <w:rsid w:val="00546AFC"/>
    <w:rsid w:val="00547483"/>
    <w:rsid w:val="00547574"/>
    <w:rsid w:val="00547701"/>
    <w:rsid w:val="00550A03"/>
    <w:rsid w:val="005513A4"/>
    <w:rsid w:val="00551928"/>
    <w:rsid w:val="0055257A"/>
    <w:rsid w:val="005533D3"/>
    <w:rsid w:val="0055517A"/>
    <w:rsid w:val="005561BC"/>
    <w:rsid w:val="0055714C"/>
    <w:rsid w:val="005605B1"/>
    <w:rsid w:val="00560DC2"/>
    <w:rsid w:val="00560EE8"/>
    <w:rsid w:val="00561AE4"/>
    <w:rsid w:val="0056323C"/>
    <w:rsid w:val="00563500"/>
    <w:rsid w:val="00564212"/>
    <w:rsid w:val="00565BE6"/>
    <w:rsid w:val="00565C01"/>
    <w:rsid w:val="005665C5"/>
    <w:rsid w:val="00570607"/>
    <w:rsid w:val="005721F3"/>
    <w:rsid w:val="00573A2F"/>
    <w:rsid w:val="005749E0"/>
    <w:rsid w:val="00575526"/>
    <w:rsid w:val="0058116B"/>
    <w:rsid w:val="00581192"/>
    <w:rsid w:val="00582180"/>
    <w:rsid w:val="00583386"/>
    <w:rsid w:val="0058378B"/>
    <w:rsid w:val="00583829"/>
    <w:rsid w:val="00583B72"/>
    <w:rsid w:val="00583D28"/>
    <w:rsid w:val="0058455C"/>
    <w:rsid w:val="00584CC1"/>
    <w:rsid w:val="00584CF8"/>
    <w:rsid w:val="00585057"/>
    <w:rsid w:val="005851E2"/>
    <w:rsid w:val="005864F5"/>
    <w:rsid w:val="00586863"/>
    <w:rsid w:val="0058762F"/>
    <w:rsid w:val="00590028"/>
    <w:rsid w:val="005908C9"/>
    <w:rsid w:val="00590D86"/>
    <w:rsid w:val="00594DE4"/>
    <w:rsid w:val="0059521A"/>
    <w:rsid w:val="00595724"/>
    <w:rsid w:val="00595DD6"/>
    <w:rsid w:val="00595E0B"/>
    <w:rsid w:val="00597688"/>
    <w:rsid w:val="005976AE"/>
    <w:rsid w:val="00597A13"/>
    <w:rsid w:val="005A0B95"/>
    <w:rsid w:val="005A0E34"/>
    <w:rsid w:val="005A266D"/>
    <w:rsid w:val="005A492E"/>
    <w:rsid w:val="005A5295"/>
    <w:rsid w:val="005A7488"/>
    <w:rsid w:val="005A7C34"/>
    <w:rsid w:val="005B1A40"/>
    <w:rsid w:val="005B28E0"/>
    <w:rsid w:val="005B32B3"/>
    <w:rsid w:val="005B397A"/>
    <w:rsid w:val="005B3E40"/>
    <w:rsid w:val="005B4E05"/>
    <w:rsid w:val="005B7EE9"/>
    <w:rsid w:val="005C1041"/>
    <w:rsid w:val="005C15FD"/>
    <w:rsid w:val="005C220D"/>
    <w:rsid w:val="005C3F4E"/>
    <w:rsid w:val="005C4DEA"/>
    <w:rsid w:val="005C5482"/>
    <w:rsid w:val="005C63A8"/>
    <w:rsid w:val="005C64D1"/>
    <w:rsid w:val="005D1525"/>
    <w:rsid w:val="005D1850"/>
    <w:rsid w:val="005D1983"/>
    <w:rsid w:val="005D28AF"/>
    <w:rsid w:val="005D4888"/>
    <w:rsid w:val="005D4CA7"/>
    <w:rsid w:val="005D5AC1"/>
    <w:rsid w:val="005D64C3"/>
    <w:rsid w:val="005D6811"/>
    <w:rsid w:val="005D7C01"/>
    <w:rsid w:val="005E064E"/>
    <w:rsid w:val="005E1045"/>
    <w:rsid w:val="005E2517"/>
    <w:rsid w:val="005E2F73"/>
    <w:rsid w:val="005E3980"/>
    <w:rsid w:val="005E50A6"/>
    <w:rsid w:val="005E5B6F"/>
    <w:rsid w:val="005E6862"/>
    <w:rsid w:val="005E6AE7"/>
    <w:rsid w:val="005E6C48"/>
    <w:rsid w:val="005F0781"/>
    <w:rsid w:val="005F07ED"/>
    <w:rsid w:val="005F1508"/>
    <w:rsid w:val="005F1F0E"/>
    <w:rsid w:val="005F210E"/>
    <w:rsid w:val="005F2F0E"/>
    <w:rsid w:val="005F4606"/>
    <w:rsid w:val="005F4F2F"/>
    <w:rsid w:val="005F6414"/>
    <w:rsid w:val="005F6B2F"/>
    <w:rsid w:val="00600075"/>
    <w:rsid w:val="00601645"/>
    <w:rsid w:val="006018AC"/>
    <w:rsid w:val="0060318D"/>
    <w:rsid w:val="006040F9"/>
    <w:rsid w:val="006040FD"/>
    <w:rsid w:val="00604C74"/>
    <w:rsid w:val="00604D96"/>
    <w:rsid w:val="00606528"/>
    <w:rsid w:val="0060663F"/>
    <w:rsid w:val="00606988"/>
    <w:rsid w:val="00606BA9"/>
    <w:rsid w:val="006071CA"/>
    <w:rsid w:val="00610E72"/>
    <w:rsid w:val="006115A5"/>
    <w:rsid w:val="0061163C"/>
    <w:rsid w:val="00611F68"/>
    <w:rsid w:val="00612A60"/>
    <w:rsid w:val="00612F21"/>
    <w:rsid w:val="0061376A"/>
    <w:rsid w:val="0061386A"/>
    <w:rsid w:val="006138A9"/>
    <w:rsid w:val="006161AE"/>
    <w:rsid w:val="00616BC4"/>
    <w:rsid w:val="00617575"/>
    <w:rsid w:val="00621B8D"/>
    <w:rsid w:val="00625F5A"/>
    <w:rsid w:val="0062644E"/>
    <w:rsid w:val="00626B51"/>
    <w:rsid w:val="00630819"/>
    <w:rsid w:val="00632EAE"/>
    <w:rsid w:val="00634E89"/>
    <w:rsid w:val="00636978"/>
    <w:rsid w:val="00640790"/>
    <w:rsid w:val="00640791"/>
    <w:rsid w:val="00641881"/>
    <w:rsid w:val="00644221"/>
    <w:rsid w:val="00644531"/>
    <w:rsid w:val="00644730"/>
    <w:rsid w:val="0064556E"/>
    <w:rsid w:val="006455B3"/>
    <w:rsid w:val="00647231"/>
    <w:rsid w:val="00651489"/>
    <w:rsid w:val="00651E25"/>
    <w:rsid w:val="00651ECA"/>
    <w:rsid w:val="00653F5A"/>
    <w:rsid w:val="00655887"/>
    <w:rsid w:val="00656D75"/>
    <w:rsid w:val="006571C2"/>
    <w:rsid w:val="006605D2"/>
    <w:rsid w:val="00661FD4"/>
    <w:rsid w:val="00662674"/>
    <w:rsid w:val="006642F9"/>
    <w:rsid w:val="00664E74"/>
    <w:rsid w:val="00665480"/>
    <w:rsid w:val="006656E1"/>
    <w:rsid w:val="00665904"/>
    <w:rsid w:val="0066699E"/>
    <w:rsid w:val="00670F68"/>
    <w:rsid w:val="00674574"/>
    <w:rsid w:val="006759FC"/>
    <w:rsid w:val="00675DFC"/>
    <w:rsid w:val="00676421"/>
    <w:rsid w:val="00676E59"/>
    <w:rsid w:val="00677A6C"/>
    <w:rsid w:val="00680952"/>
    <w:rsid w:val="00681366"/>
    <w:rsid w:val="006814C8"/>
    <w:rsid w:val="00681729"/>
    <w:rsid w:val="00682BD2"/>
    <w:rsid w:val="00682E02"/>
    <w:rsid w:val="00683961"/>
    <w:rsid w:val="006840BC"/>
    <w:rsid w:val="006844D2"/>
    <w:rsid w:val="00684813"/>
    <w:rsid w:val="0068567A"/>
    <w:rsid w:val="00685714"/>
    <w:rsid w:val="00685BF5"/>
    <w:rsid w:val="00685CF0"/>
    <w:rsid w:val="00686BA6"/>
    <w:rsid w:val="00687CED"/>
    <w:rsid w:val="00690CE0"/>
    <w:rsid w:val="006919EB"/>
    <w:rsid w:val="00691C43"/>
    <w:rsid w:val="006923CC"/>
    <w:rsid w:val="00693B29"/>
    <w:rsid w:val="00694D81"/>
    <w:rsid w:val="00695A0E"/>
    <w:rsid w:val="00696DA5"/>
    <w:rsid w:val="0069749B"/>
    <w:rsid w:val="006A1E69"/>
    <w:rsid w:val="006A2E2F"/>
    <w:rsid w:val="006A4DB6"/>
    <w:rsid w:val="006A4F07"/>
    <w:rsid w:val="006A5598"/>
    <w:rsid w:val="006A57F9"/>
    <w:rsid w:val="006A68B3"/>
    <w:rsid w:val="006A744B"/>
    <w:rsid w:val="006A7C66"/>
    <w:rsid w:val="006B092B"/>
    <w:rsid w:val="006B1E71"/>
    <w:rsid w:val="006B2076"/>
    <w:rsid w:val="006B440F"/>
    <w:rsid w:val="006B62FA"/>
    <w:rsid w:val="006C1ECC"/>
    <w:rsid w:val="006C3165"/>
    <w:rsid w:val="006C3561"/>
    <w:rsid w:val="006C36AC"/>
    <w:rsid w:val="006C432F"/>
    <w:rsid w:val="006C6169"/>
    <w:rsid w:val="006C7A85"/>
    <w:rsid w:val="006D0065"/>
    <w:rsid w:val="006D12F5"/>
    <w:rsid w:val="006D210D"/>
    <w:rsid w:val="006D22E4"/>
    <w:rsid w:val="006D29A0"/>
    <w:rsid w:val="006D483B"/>
    <w:rsid w:val="006D4E9B"/>
    <w:rsid w:val="006D5344"/>
    <w:rsid w:val="006D73CB"/>
    <w:rsid w:val="006D7DA0"/>
    <w:rsid w:val="006E0CD5"/>
    <w:rsid w:val="006E1899"/>
    <w:rsid w:val="006E1E24"/>
    <w:rsid w:val="006E2E2D"/>
    <w:rsid w:val="006E5A26"/>
    <w:rsid w:val="006E5F6D"/>
    <w:rsid w:val="006F15C9"/>
    <w:rsid w:val="006F18E6"/>
    <w:rsid w:val="006F1B42"/>
    <w:rsid w:val="006F3505"/>
    <w:rsid w:val="006F45CA"/>
    <w:rsid w:val="006F49EC"/>
    <w:rsid w:val="006F5B68"/>
    <w:rsid w:val="00700CCB"/>
    <w:rsid w:val="0070285C"/>
    <w:rsid w:val="0070341E"/>
    <w:rsid w:val="0070386A"/>
    <w:rsid w:val="00703A19"/>
    <w:rsid w:val="007048F3"/>
    <w:rsid w:val="00706033"/>
    <w:rsid w:val="007060EB"/>
    <w:rsid w:val="00706129"/>
    <w:rsid w:val="00706DE0"/>
    <w:rsid w:val="00706E60"/>
    <w:rsid w:val="00707172"/>
    <w:rsid w:val="007138F7"/>
    <w:rsid w:val="0071635E"/>
    <w:rsid w:val="00716418"/>
    <w:rsid w:val="00716FE2"/>
    <w:rsid w:val="007200E4"/>
    <w:rsid w:val="00721D23"/>
    <w:rsid w:val="007223AB"/>
    <w:rsid w:val="00722456"/>
    <w:rsid w:val="00723151"/>
    <w:rsid w:val="007258B8"/>
    <w:rsid w:val="00727059"/>
    <w:rsid w:val="0072731A"/>
    <w:rsid w:val="00727823"/>
    <w:rsid w:val="00727BEB"/>
    <w:rsid w:val="00731044"/>
    <w:rsid w:val="00731E04"/>
    <w:rsid w:val="00732C5B"/>
    <w:rsid w:val="00733452"/>
    <w:rsid w:val="00733813"/>
    <w:rsid w:val="0073785B"/>
    <w:rsid w:val="00742176"/>
    <w:rsid w:val="0074283E"/>
    <w:rsid w:val="00743307"/>
    <w:rsid w:val="00744786"/>
    <w:rsid w:val="00745139"/>
    <w:rsid w:val="00746137"/>
    <w:rsid w:val="00747029"/>
    <w:rsid w:val="007474B7"/>
    <w:rsid w:val="0075070C"/>
    <w:rsid w:val="00750AF5"/>
    <w:rsid w:val="00751ADE"/>
    <w:rsid w:val="007524FA"/>
    <w:rsid w:val="00752B99"/>
    <w:rsid w:val="007535EA"/>
    <w:rsid w:val="00753D39"/>
    <w:rsid w:val="00756D64"/>
    <w:rsid w:val="007573EC"/>
    <w:rsid w:val="007577B6"/>
    <w:rsid w:val="007577F4"/>
    <w:rsid w:val="00757A46"/>
    <w:rsid w:val="00760D85"/>
    <w:rsid w:val="0076165C"/>
    <w:rsid w:val="0076177A"/>
    <w:rsid w:val="00761D51"/>
    <w:rsid w:val="00761D9C"/>
    <w:rsid w:val="007622DC"/>
    <w:rsid w:val="007657AB"/>
    <w:rsid w:val="00770EAF"/>
    <w:rsid w:val="00771C2B"/>
    <w:rsid w:val="00772631"/>
    <w:rsid w:val="00772835"/>
    <w:rsid w:val="00774023"/>
    <w:rsid w:val="007760CA"/>
    <w:rsid w:val="007767D1"/>
    <w:rsid w:val="00776FD9"/>
    <w:rsid w:val="00777329"/>
    <w:rsid w:val="00777997"/>
    <w:rsid w:val="00781C0D"/>
    <w:rsid w:val="0078404D"/>
    <w:rsid w:val="00784322"/>
    <w:rsid w:val="00784331"/>
    <w:rsid w:val="00785F3B"/>
    <w:rsid w:val="007908E9"/>
    <w:rsid w:val="00790967"/>
    <w:rsid w:val="00791CA5"/>
    <w:rsid w:val="00792263"/>
    <w:rsid w:val="00792403"/>
    <w:rsid w:val="007947CA"/>
    <w:rsid w:val="00794D48"/>
    <w:rsid w:val="00795393"/>
    <w:rsid w:val="00795996"/>
    <w:rsid w:val="007A0148"/>
    <w:rsid w:val="007A1223"/>
    <w:rsid w:val="007A156A"/>
    <w:rsid w:val="007A2194"/>
    <w:rsid w:val="007A2D9F"/>
    <w:rsid w:val="007A3667"/>
    <w:rsid w:val="007A5EEB"/>
    <w:rsid w:val="007A660D"/>
    <w:rsid w:val="007A73AD"/>
    <w:rsid w:val="007B13B9"/>
    <w:rsid w:val="007B20CA"/>
    <w:rsid w:val="007B2437"/>
    <w:rsid w:val="007B263D"/>
    <w:rsid w:val="007B2CA1"/>
    <w:rsid w:val="007B31A8"/>
    <w:rsid w:val="007B35DA"/>
    <w:rsid w:val="007B3A61"/>
    <w:rsid w:val="007B40CE"/>
    <w:rsid w:val="007B4C5F"/>
    <w:rsid w:val="007B66F5"/>
    <w:rsid w:val="007B6AC2"/>
    <w:rsid w:val="007B6B94"/>
    <w:rsid w:val="007B721F"/>
    <w:rsid w:val="007B7244"/>
    <w:rsid w:val="007B7690"/>
    <w:rsid w:val="007B7833"/>
    <w:rsid w:val="007C23E9"/>
    <w:rsid w:val="007C26D9"/>
    <w:rsid w:val="007C3074"/>
    <w:rsid w:val="007C4B01"/>
    <w:rsid w:val="007C5AC2"/>
    <w:rsid w:val="007C68EE"/>
    <w:rsid w:val="007C7118"/>
    <w:rsid w:val="007C7598"/>
    <w:rsid w:val="007C7E94"/>
    <w:rsid w:val="007D1124"/>
    <w:rsid w:val="007D265A"/>
    <w:rsid w:val="007D3DC2"/>
    <w:rsid w:val="007D4340"/>
    <w:rsid w:val="007D5EC4"/>
    <w:rsid w:val="007E0453"/>
    <w:rsid w:val="007E1458"/>
    <w:rsid w:val="007E1A48"/>
    <w:rsid w:val="007E1F8C"/>
    <w:rsid w:val="007E3AE0"/>
    <w:rsid w:val="007E3BDC"/>
    <w:rsid w:val="007E4224"/>
    <w:rsid w:val="007E505E"/>
    <w:rsid w:val="007E5BF7"/>
    <w:rsid w:val="007F0DEE"/>
    <w:rsid w:val="007F154D"/>
    <w:rsid w:val="007F2DC4"/>
    <w:rsid w:val="007F4BA5"/>
    <w:rsid w:val="00800C14"/>
    <w:rsid w:val="00801719"/>
    <w:rsid w:val="0080197C"/>
    <w:rsid w:val="00801AC6"/>
    <w:rsid w:val="00801C5C"/>
    <w:rsid w:val="00802CC5"/>
    <w:rsid w:val="008038A4"/>
    <w:rsid w:val="00803BE6"/>
    <w:rsid w:val="00805364"/>
    <w:rsid w:val="0080602B"/>
    <w:rsid w:val="0080629B"/>
    <w:rsid w:val="00807629"/>
    <w:rsid w:val="00813039"/>
    <w:rsid w:val="00813970"/>
    <w:rsid w:val="00814703"/>
    <w:rsid w:val="008148D9"/>
    <w:rsid w:val="00815396"/>
    <w:rsid w:val="00815C81"/>
    <w:rsid w:val="00815FCD"/>
    <w:rsid w:val="00816553"/>
    <w:rsid w:val="008168DF"/>
    <w:rsid w:val="00817EFC"/>
    <w:rsid w:val="00817FA0"/>
    <w:rsid w:val="00820F07"/>
    <w:rsid w:val="008211D5"/>
    <w:rsid w:val="00821323"/>
    <w:rsid w:val="00821608"/>
    <w:rsid w:val="0082204D"/>
    <w:rsid w:val="008226BC"/>
    <w:rsid w:val="00823416"/>
    <w:rsid w:val="00823898"/>
    <w:rsid w:val="0082439A"/>
    <w:rsid w:val="00824E7B"/>
    <w:rsid w:val="00825CEE"/>
    <w:rsid w:val="0082605A"/>
    <w:rsid w:val="0082656F"/>
    <w:rsid w:val="008266B2"/>
    <w:rsid w:val="00826D16"/>
    <w:rsid w:val="00831E0B"/>
    <w:rsid w:val="0083384F"/>
    <w:rsid w:val="00834BAC"/>
    <w:rsid w:val="00834DFB"/>
    <w:rsid w:val="00835470"/>
    <w:rsid w:val="00836A1B"/>
    <w:rsid w:val="00836F1D"/>
    <w:rsid w:val="00837A30"/>
    <w:rsid w:val="008414CD"/>
    <w:rsid w:val="0084182B"/>
    <w:rsid w:val="0084298D"/>
    <w:rsid w:val="00843804"/>
    <w:rsid w:val="00843D00"/>
    <w:rsid w:val="00843EB6"/>
    <w:rsid w:val="008454C8"/>
    <w:rsid w:val="00845C8B"/>
    <w:rsid w:val="008471AD"/>
    <w:rsid w:val="008512E6"/>
    <w:rsid w:val="00851A3D"/>
    <w:rsid w:val="00851FAD"/>
    <w:rsid w:val="00852390"/>
    <w:rsid w:val="00854901"/>
    <w:rsid w:val="00855259"/>
    <w:rsid w:val="008574E4"/>
    <w:rsid w:val="00857944"/>
    <w:rsid w:val="008637DB"/>
    <w:rsid w:val="00865240"/>
    <w:rsid w:val="00865B0E"/>
    <w:rsid w:val="008677A5"/>
    <w:rsid w:val="00867BB3"/>
    <w:rsid w:val="00867EAF"/>
    <w:rsid w:val="00870F9D"/>
    <w:rsid w:val="008745A7"/>
    <w:rsid w:val="00874E49"/>
    <w:rsid w:val="0087511D"/>
    <w:rsid w:val="00875454"/>
    <w:rsid w:val="00875CC7"/>
    <w:rsid w:val="00877241"/>
    <w:rsid w:val="00880618"/>
    <w:rsid w:val="00880E32"/>
    <w:rsid w:val="00881E3E"/>
    <w:rsid w:val="0088243A"/>
    <w:rsid w:val="00883347"/>
    <w:rsid w:val="0088352F"/>
    <w:rsid w:val="00883B28"/>
    <w:rsid w:val="00884EDA"/>
    <w:rsid w:val="008855F8"/>
    <w:rsid w:val="00885C81"/>
    <w:rsid w:val="008862B4"/>
    <w:rsid w:val="008912E3"/>
    <w:rsid w:val="008915A8"/>
    <w:rsid w:val="00891673"/>
    <w:rsid w:val="00891DB6"/>
    <w:rsid w:val="00891FDC"/>
    <w:rsid w:val="00893371"/>
    <w:rsid w:val="00894452"/>
    <w:rsid w:val="00895B42"/>
    <w:rsid w:val="008966D1"/>
    <w:rsid w:val="0089729E"/>
    <w:rsid w:val="008A12B3"/>
    <w:rsid w:val="008A16B8"/>
    <w:rsid w:val="008A1DDA"/>
    <w:rsid w:val="008A38B3"/>
    <w:rsid w:val="008A4C84"/>
    <w:rsid w:val="008A4C8F"/>
    <w:rsid w:val="008A75F9"/>
    <w:rsid w:val="008B4582"/>
    <w:rsid w:val="008B4DFF"/>
    <w:rsid w:val="008B5138"/>
    <w:rsid w:val="008B527E"/>
    <w:rsid w:val="008C09B4"/>
    <w:rsid w:val="008C17DB"/>
    <w:rsid w:val="008C2D39"/>
    <w:rsid w:val="008C3299"/>
    <w:rsid w:val="008C48A1"/>
    <w:rsid w:val="008C4D59"/>
    <w:rsid w:val="008C504D"/>
    <w:rsid w:val="008C523C"/>
    <w:rsid w:val="008D05E8"/>
    <w:rsid w:val="008D08C1"/>
    <w:rsid w:val="008D3000"/>
    <w:rsid w:val="008D3CFB"/>
    <w:rsid w:val="008D4B11"/>
    <w:rsid w:val="008D4E46"/>
    <w:rsid w:val="008D5338"/>
    <w:rsid w:val="008D6179"/>
    <w:rsid w:val="008D6817"/>
    <w:rsid w:val="008E16A9"/>
    <w:rsid w:val="008E1CC6"/>
    <w:rsid w:val="008E2DD4"/>
    <w:rsid w:val="008E5AFB"/>
    <w:rsid w:val="008F2A9B"/>
    <w:rsid w:val="008F3F3B"/>
    <w:rsid w:val="008F3FBC"/>
    <w:rsid w:val="008F57E6"/>
    <w:rsid w:val="008F6398"/>
    <w:rsid w:val="008F7082"/>
    <w:rsid w:val="008F78F7"/>
    <w:rsid w:val="008F7C4C"/>
    <w:rsid w:val="008F7D49"/>
    <w:rsid w:val="009001CD"/>
    <w:rsid w:val="00901365"/>
    <w:rsid w:val="00902EE6"/>
    <w:rsid w:val="00904153"/>
    <w:rsid w:val="009047A5"/>
    <w:rsid w:val="009053D9"/>
    <w:rsid w:val="00906F34"/>
    <w:rsid w:val="009106F5"/>
    <w:rsid w:val="00912CA3"/>
    <w:rsid w:val="00913141"/>
    <w:rsid w:val="0091395C"/>
    <w:rsid w:val="00913BD4"/>
    <w:rsid w:val="00915327"/>
    <w:rsid w:val="00915E80"/>
    <w:rsid w:val="00916563"/>
    <w:rsid w:val="00916740"/>
    <w:rsid w:val="0091745B"/>
    <w:rsid w:val="00917930"/>
    <w:rsid w:val="009179F0"/>
    <w:rsid w:val="00920C61"/>
    <w:rsid w:val="00921140"/>
    <w:rsid w:val="00921518"/>
    <w:rsid w:val="00921755"/>
    <w:rsid w:val="009229B9"/>
    <w:rsid w:val="00923181"/>
    <w:rsid w:val="009240CB"/>
    <w:rsid w:val="00924182"/>
    <w:rsid w:val="009244BB"/>
    <w:rsid w:val="00926332"/>
    <w:rsid w:val="00926514"/>
    <w:rsid w:val="00926BFA"/>
    <w:rsid w:val="009273E3"/>
    <w:rsid w:val="00927B5F"/>
    <w:rsid w:val="009309B1"/>
    <w:rsid w:val="00930FBD"/>
    <w:rsid w:val="0093415A"/>
    <w:rsid w:val="00935D8A"/>
    <w:rsid w:val="009364E2"/>
    <w:rsid w:val="00940A6D"/>
    <w:rsid w:val="00940E96"/>
    <w:rsid w:val="00941C94"/>
    <w:rsid w:val="00941CE6"/>
    <w:rsid w:val="00944B31"/>
    <w:rsid w:val="0094638C"/>
    <w:rsid w:val="00946F58"/>
    <w:rsid w:val="00947691"/>
    <w:rsid w:val="009502CC"/>
    <w:rsid w:val="00950443"/>
    <w:rsid w:val="009517C2"/>
    <w:rsid w:val="0095228E"/>
    <w:rsid w:val="0095315E"/>
    <w:rsid w:val="00953535"/>
    <w:rsid w:val="00954BED"/>
    <w:rsid w:val="00954F95"/>
    <w:rsid w:val="0095689A"/>
    <w:rsid w:val="00957C10"/>
    <w:rsid w:val="0096061C"/>
    <w:rsid w:val="00961010"/>
    <w:rsid w:val="0096123E"/>
    <w:rsid w:val="009618C4"/>
    <w:rsid w:val="00963189"/>
    <w:rsid w:val="00963599"/>
    <w:rsid w:val="00963E9C"/>
    <w:rsid w:val="0096495E"/>
    <w:rsid w:val="00965605"/>
    <w:rsid w:val="00965A32"/>
    <w:rsid w:val="00967C4B"/>
    <w:rsid w:val="00970BC2"/>
    <w:rsid w:val="009711F3"/>
    <w:rsid w:val="00971F7E"/>
    <w:rsid w:val="00972169"/>
    <w:rsid w:val="009727AF"/>
    <w:rsid w:val="00973DFE"/>
    <w:rsid w:val="00973F90"/>
    <w:rsid w:val="0097512A"/>
    <w:rsid w:val="00976B7A"/>
    <w:rsid w:val="00976EB1"/>
    <w:rsid w:val="0097703F"/>
    <w:rsid w:val="009779FC"/>
    <w:rsid w:val="00980EBE"/>
    <w:rsid w:val="00981C5A"/>
    <w:rsid w:val="00983ECD"/>
    <w:rsid w:val="00984C1C"/>
    <w:rsid w:val="009851BD"/>
    <w:rsid w:val="009877F8"/>
    <w:rsid w:val="009878D5"/>
    <w:rsid w:val="00987BC1"/>
    <w:rsid w:val="00987D68"/>
    <w:rsid w:val="0099085B"/>
    <w:rsid w:val="00990D17"/>
    <w:rsid w:val="0099284E"/>
    <w:rsid w:val="00992A4F"/>
    <w:rsid w:val="009939E2"/>
    <w:rsid w:val="00993ED3"/>
    <w:rsid w:val="00994E0E"/>
    <w:rsid w:val="00995116"/>
    <w:rsid w:val="009959D3"/>
    <w:rsid w:val="009974D9"/>
    <w:rsid w:val="009A23FB"/>
    <w:rsid w:val="009A26DE"/>
    <w:rsid w:val="009A2C3C"/>
    <w:rsid w:val="009A331B"/>
    <w:rsid w:val="009A34E1"/>
    <w:rsid w:val="009A3BF8"/>
    <w:rsid w:val="009A4019"/>
    <w:rsid w:val="009A4F7A"/>
    <w:rsid w:val="009A4F8C"/>
    <w:rsid w:val="009A606C"/>
    <w:rsid w:val="009A6B2E"/>
    <w:rsid w:val="009A7FDE"/>
    <w:rsid w:val="009B1005"/>
    <w:rsid w:val="009B1BB3"/>
    <w:rsid w:val="009B1FD6"/>
    <w:rsid w:val="009B2069"/>
    <w:rsid w:val="009B2553"/>
    <w:rsid w:val="009B2B80"/>
    <w:rsid w:val="009B2CB7"/>
    <w:rsid w:val="009B5ED7"/>
    <w:rsid w:val="009B6612"/>
    <w:rsid w:val="009B73B0"/>
    <w:rsid w:val="009B7983"/>
    <w:rsid w:val="009B7AC8"/>
    <w:rsid w:val="009B7F69"/>
    <w:rsid w:val="009C14D7"/>
    <w:rsid w:val="009C1A73"/>
    <w:rsid w:val="009C411B"/>
    <w:rsid w:val="009C414B"/>
    <w:rsid w:val="009C4689"/>
    <w:rsid w:val="009C4A60"/>
    <w:rsid w:val="009C4C0D"/>
    <w:rsid w:val="009D05BB"/>
    <w:rsid w:val="009D1ABB"/>
    <w:rsid w:val="009D209D"/>
    <w:rsid w:val="009D2607"/>
    <w:rsid w:val="009D3459"/>
    <w:rsid w:val="009D3518"/>
    <w:rsid w:val="009D4025"/>
    <w:rsid w:val="009D4338"/>
    <w:rsid w:val="009D4447"/>
    <w:rsid w:val="009D4A97"/>
    <w:rsid w:val="009D4B79"/>
    <w:rsid w:val="009D671B"/>
    <w:rsid w:val="009E06B5"/>
    <w:rsid w:val="009E586A"/>
    <w:rsid w:val="009E5FB1"/>
    <w:rsid w:val="009E6E5C"/>
    <w:rsid w:val="009F0F66"/>
    <w:rsid w:val="009F1EFD"/>
    <w:rsid w:val="009F29EC"/>
    <w:rsid w:val="009F3748"/>
    <w:rsid w:val="009F402F"/>
    <w:rsid w:val="009F4495"/>
    <w:rsid w:val="009F485F"/>
    <w:rsid w:val="009F49FF"/>
    <w:rsid w:val="009F4DD7"/>
    <w:rsid w:val="009F51C7"/>
    <w:rsid w:val="009F7208"/>
    <w:rsid w:val="00A01552"/>
    <w:rsid w:val="00A016EF"/>
    <w:rsid w:val="00A01F0F"/>
    <w:rsid w:val="00A02566"/>
    <w:rsid w:val="00A0350B"/>
    <w:rsid w:val="00A03EC3"/>
    <w:rsid w:val="00A04857"/>
    <w:rsid w:val="00A05547"/>
    <w:rsid w:val="00A05E49"/>
    <w:rsid w:val="00A07395"/>
    <w:rsid w:val="00A07E6B"/>
    <w:rsid w:val="00A12F14"/>
    <w:rsid w:val="00A12F92"/>
    <w:rsid w:val="00A13997"/>
    <w:rsid w:val="00A13B96"/>
    <w:rsid w:val="00A13F1D"/>
    <w:rsid w:val="00A14244"/>
    <w:rsid w:val="00A14BAF"/>
    <w:rsid w:val="00A15EC1"/>
    <w:rsid w:val="00A17DA8"/>
    <w:rsid w:val="00A2082C"/>
    <w:rsid w:val="00A229AF"/>
    <w:rsid w:val="00A22A64"/>
    <w:rsid w:val="00A23519"/>
    <w:rsid w:val="00A24351"/>
    <w:rsid w:val="00A24353"/>
    <w:rsid w:val="00A24DD8"/>
    <w:rsid w:val="00A267E1"/>
    <w:rsid w:val="00A26AE3"/>
    <w:rsid w:val="00A26F88"/>
    <w:rsid w:val="00A32909"/>
    <w:rsid w:val="00A32D13"/>
    <w:rsid w:val="00A33999"/>
    <w:rsid w:val="00A3536E"/>
    <w:rsid w:val="00A35C08"/>
    <w:rsid w:val="00A36B73"/>
    <w:rsid w:val="00A3749D"/>
    <w:rsid w:val="00A37A19"/>
    <w:rsid w:val="00A37C54"/>
    <w:rsid w:val="00A40013"/>
    <w:rsid w:val="00A4006A"/>
    <w:rsid w:val="00A413E4"/>
    <w:rsid w:val="00A4294C"/>
    <w:rsid w:val="00A42CFF"/>
    <w:rsid w:val="00A4326C"/>
    <w:rsid w:val="00A432B0"/>
    <w:rsid w:val="00A43348"/>
    <w:rsid w:val="00A43410"/>
    <w:rsid w:val="00A43D33"/>
    <w:rsid w:val="00A460E1"/>
    <w:rsid w:val="00A471B6"/>
    <w:rsid w:val="00A50C4D"/>
    <w:rsid w:val="00A50D6C"/>
    <w:rsid w:val="00A51A0D"/>
    <w:rsid w:val="00A5331C"/>
    <w:rsid w:val="00A53DFD"/>
    <w:rsid w:val="00A5401B"/>
    <w:rsid w:val="00A5410D"/>
    <w:rsid w:val="00A541AC"/>
    <w:rsid w:val="00A60AF6"/>
    <w:rsid w:val="00A613DE"/>
    <w:rsid w:val="00A61DEC"/>
    <w:rsid w:val="00A628F9"/>
    <w:rsid w:val="00A62B68"/>
    <w:rsid w:val="00A6361A"/>
    <w:rsid w:val="00A63B95"/>
    <w:rsid w:val="00A63D68"/>
    <w:rsid w:val="00A658EE"/>
    <w:rsid w:val="00A66D32"/>
    <w:rsid w:val="00A70D5C"/>
    <w:rsid w:val="00A70F23"/>
    <w:rsid w:val="00A7239D"/>
    <w:rsid w:val="00A737B0"/>
    <w:rsid w:val="00A76AA5"/>
    <w:rsid w:val="00A775BE"/>
    <w:rsid w:val="00A77ECA"/>
    <w:rsid w:val="00A837E9"/>
    <w:rsid w:val="00A83E38"/>
    <w:rsid w:val="00A83F97"/>
    <w:rsid w:val="00A841F9"/>
    <w:rsid w:val="00A844F6"/>
    <w:rsid w:val="00A84EBD"/>
    <w:rsid w:val="00A851BA"/>
    <w:rsid w:val="00A85B15"/>
    <w:rsid w:val="00A85F73"/>
    <w:rsid w:val="00A912FD"/>
    <w:rsid w:val="00A91D6D"/>
    <w:rsid w:val="00A92769"/>
    <w:rsid w:val="00A9406D"/>
    <w:rsid w:val="00A9540D"/>
    <w:rsid w:val="00A9765A"/>
    <w:rsid w:val="00A976BE"/>
    <w:rsid w:val="00AA036C"/>
    <w:rsid w:val="00AA07C8"/>
    <w:rsid w:val="00AA44C6"/>
    <w:rsid w:val="00AA4A8F"/>
    <w:rsid w:val="00AA661E"/>
    <w:rsid w:val="00AB06B5"/>
    <w:rsid w:val="00AB1809"/>
    <w:rsid w:val="00AB59D3"/>
    <w:rsid w:val="00AB676F"/>
    <w:rsid w:val="00AC0054"/>
    <w:rsid w:val="00AC0126"/>
    <w:rsid w:val="00AC0F1E"/>
    <w:rsid w:val="00AC2F2C"/>
    <w:rsid w:val="00AC3824"/>
    <w:rsid w:val="00AC585C"/>
    <w:rsid w:val="00AC6E25"/>
    <w:rsid w:val="00AC720E"/>
    <w:rsid w:val="00AD07BA"/>
    <w:rsid w:val="00AD0BB0"/>
    <w:rsid w:val="00AD163A"/>
    <w:rsid w:val="00AD1F6B"/>
    <w:rsid w:val="00AD3686"/>
    <w:rsid w:val="00AD46D0"/>
    <w:rsid w:val="00AD5843"/>
    <w:rsid w:val="00AD61C6"/>
    <w:rsid w:val="00AD649E"/>
    <w:rsid w:val="00AD7EB3"/>
    <w:rsid w:val="00AE0898"/>
    <w:rsid w:val="00AE0D0D"/>
    <w:rsid w:val="00AE1BA5"/>
    <w:rsid w:val="00AE3067"/>
    <w:rsid w:val="00AE375E"/>
    <w:rsid w:val="00AE40C9"/>
    <w:rsid w:val="00AE4B69"/>
    <w:rsid w:val="00AE5DC9"/>
    <w:rsid w:val="00AE64F6"/>
    <w:rsid w:val="00AE7ED4"/>
    <w:rsid w:val="00AF1D82"/>
    <w:rsid w:val="00AF1F53"/>
    <w:rsid w:val="00AF33FC"/>
    <w:rsid w:val="00AF3587"/>
    <w:rsid w:val="00AF4DA2"/>
    <w:rsid w:val="00AF5442"/>
    <w:rsid w:val="00AF5BE9"/>
    <w:rsid w:val="00AF6AD2"/>
    <w:rsid w:val="00AF7220"/>
    <w:rsid w:val="00AF72E3"/>
    <w:rsid w:val="00AF74B0"/>
    <w:rsid w:val="00B00021"/>
    <w:rsid w:val="00B01E6A"/>
    <w:rsid w:val="00B02689"/>
    <w:rsid w:val="00B05214"/>
    <w:rsid w:val="00B12717"/>
    <w:rsid w:val="00B1373F"/>
    <w:rsid w:val="00B13AB8"/>
    <w:rsid w:val="00B1401B"/>
    <w:rsid w:val="00B14401"/>
    <w:rsid w:val="00B1530F"/>
    <w:rsid w:val="00B1615B"/>
    <w:rsid w:val="00B16365"/>
    <w:rsid w:val="00B20416"/>
    <w:rsid w:val="00B21143"/>
    <w:rsid w:val="00B2143C"/>
    <w:rsid w:val="00B214EE"/>
    <w:rsid w:val="00B226FC"/>
    <w:rsid w:val="00B227AB"/>
    <w:rsid w:val="00B22D56"/>
    <w:rsid w:val="00B2350E"/>
    <w:rsid w:val="00B23DD3"/>
    <w:rsid w:val="00B243CB"/>
    <w:rsid w:val="00B25B0F"/>
    <w:rsid w:val="00B26973"/>
    <w:rsid w:val="00B2741A"/>
    <w:rsid w:val="00B27660"/>
    <w:rsid w:val="00B27719"/>
    <w:rsid w:val="00B27D34"/>
    <w:rsid w:val="00B316E7"/>
    <w:rsid w:val="00B31D8F"/>
    <w:rsid w:val="00B32CE4"/>
    <w:rsid w:val="00B32F8E"/>
    <w:rsid w:val="00B3302F"/>
    <w:rsid w:val="00B332F1"/>
    <w:rsid w:val="00B340B2"/>
    <w:rsid w:val="00B35B75"/>
    <w:rsid w:val="00B35F9B"/>
    <w:rsid w:val="00B36DEC"/>
    <w:rsid w:val="00B36EE8"/>
    <w:rsid w:val="00B37172"/>
    <w:rsid w:val="00B411E0"/>
    <w:rsid w:val="00B4458A"/>
    <w:rsid w:val="00B45FBF"/>
    <w:rsid w:val="00B4635B"/>
    <w:rsid w:val="00B467AC"/>
    <w:rsid w:val="00B47125"/>
    <w:rsid w:val="00B47230"/>
    <w:rsid w:val="00B4725D"/>
    <w:rsid w:val="00B5188F"/>
    <w:rsid w:val="00B5628B"/>
    <w:rsid w:val="00B56FAB"/>
    <w:rsid w:val="00B56FBC"/>
    <w:rsid w:val="00B6064B"/>
    <w:rsid w:val="00B612A8"/>
    <w:rsid w:val="00B61782"/>
    <w:rsid w:val="00B63CE9"/>
    <w:rsid w:val="00B641FE"/>
    <w:rsid w:val="00B643C8"/>
    <w:rsid w:val="00B64A3E"/>
    <w:rsid w:val="00B6534E"/>
    <w:rsid w:val="00B663CD"/>
    <w:rsid w:val="00B66BC1"/>
    <w:rsid w:val="00B67697"/>
    <w:rsid w:val="00B70A77"/>
    <w:rsid w:val="00B70DB7"/>
    <w:rsid w:val="00B71AE2"/>
    <w:rsid w:val="00B71D03"/>
    <w:rsid w:val="00B72507"/>
    <w:rsid w:val="00B725EA"/>
    <w:rsid w:val="00B7280C"/>
    <w:rsid w:val="00B73122"/>
    <w:rsid w:val="00B73312"/>
    <w:rsid w:val="00B74A25"/>
    <w:rsid w:val="00B74A61"/>
    <w:rsid w:val="00B74BB0"/>
    <w:rsid w:val="00B74F28"/>
    <w:rsid w:val="00B80435"/>
    <w:rsid w:val="00B818E5"/>
    <w:rsid w:val="00B81D12"/>
    <w:rsid w:val="00B8382E"/>
    <w:rsid w:val="00B839E3"/>
    <w:rsid w:val="00B83FC1"/>
    <w:rsid w:val="00B841EF"/>
    <w:rsid w:val="00B863BF"/>
    <w:rsid w:val="00B8643F"/>
    <w:rsid w:val="00B879FB"/>
    <w:rsid w:val="00B927D1"/>
    <w:rsid w:val="00B93366"/>
    <w:rsid w:val="00B93490"/>
    <w:rsid w:val="00B939AA"/>
    <w:rsid w:val="00B95217"/>
    <w:rsid w:val="00B95DFD"/>
    <w:rsid w:val="00B972CE"/>
    <w:rsid w:val="00BA1196"/>
    <w:rsid w:val="00BA1A5F"/>
    <w:rsid w:val="00BA1CC1"/>
    <w:rsid w:val="00BA23FE"/>
    <w:rsid w:val="00BA30BC"/>
    <w:rsid w:val="00BA3C94"/>
    <w:rsid w:val="00BA4086"/>
    <w:rsid w:val="00BA5D4B"/>
    <w:rsid w:val="00BB0D24"/>
    <w:rsid w:val="00BB1100"/>
    <w:rsid w:val="00BB17A7"/>
    <w:rsid w:val="00BB1EEC"/>
    <w:rsid w:val="00BB2146"/>
    <w:rsid w:val="00BB2D62"/>
    <w:rsid w:val="00BB4C95"/>
    <w:rsid w:val="00BB6026"/>
    <w:rsid w:val="00BB64B5"/>
    <w:rsid w:val="00BC0A44"/>
    <w:rsid w:val="00BC0FA8"/>
    <w:rsid w:val="00BC1B9A"/>
    <w:rsid w:val="00BC2223"/>
    <w:rsid w:val="00BC2CF9"/>
    <w:rsid w:val="00BC4208"/>
    <w:rsid w:val="00BC47EF"/>
    <w:rsid w:val="00BC5007"/>
    <w:rsid w:val="00BC52B9"/>
    <w:rsid w:val="00BC5524"/>
    <w:rsid w:val="00BC57A7"/>
    <w:rsid w:val="00BC5806"/>
    <w:rsid w:val="00BC5D59"/>
    <w:rsid w:val="00BD0BFA"/>
    <w:rsid w:val="00BD1732"/>
    <w:rsid w:val="00BD2ADD"/>
    <w:rsid w:val="00BD574C"/>
    <w:rsid w:val="00BD66D1"/>
    <w:rsid w:val="00BD727D"/>
    <w:rsid w:val="00BD7630"/>
    <w:rsid w:val="00BD7F87"/>
    <w:rsid w:val="00BD7FD8"/>
    <w:rsid w:val="00BE116B"/>
    <w:rsid w:val="00BE1D91"/>
    <w:rsid w:val="00BE278E"/>
    <w:rsid w:val="00BE3BFB"/>
    <w:rsid w:val="00BE3F5A"/>
    <w:rsid w:val="00BE76DF"/>
    <w:rsid w:val="00BF3DE8"/>
    <w:rsid w:val="00BF5601"/>
    <w:rsid w:val="00BF7A9E"/>
    <w:rsid w:val="00C001C2"/>
    <w:rsid w:val="00C00E35"/>
    <w:rsid w:val="00C01C6E"/>
    <w:rsid w:val="00C01E05"/>
    <w:rsid w:val="00C047DF"/>
    <w:rsid w:val="00C04816"/>
    <w:rsid w:val="00C04940"/>
    <w:rsid w:val="00C05750"/>
    <w:rsid w:val="00C05B7F"/>
    <w:rsid w:val="00C07C76"/>
    <w:rsid w:val="00C10238"/>
    <w:rsid w:val="00C10A8D"/>
    <w:rsid w:val="00C10E27"/>
    <w:rsid w:val="00C11C51"/>
    <w:rsid w:val="00C12AAD"/>
    <w:rsid w:val="00C136F6"/>
    <w:rsid w:val="00C14CFE"/>
    <w:rsid w:val="00C14ED0"/>
    <w:rsid w:val="00C16769"/>
    <w:rsid w:val="00C16A56"/>
    <w:rsid w:val="00C17049"/>
    <w:rsid w:val="00C17951"/>
    <w:rsid w:val="00C20A85"/>
    <w:rsid w:val="00C2230E"/>
    <w:rsid w:val="00C22CA1"/>
    <w:rsid w:val="00C23434"/>
    <w:rsid w:val="00C250C8"/>
    <w:rsid w:val="00C25AD3"/>
    <w:rsid w:val="00C26971"/>
    <w:rsid w:val="00C27411"/>
    <w:rsid w:val="00C316E3"/>
    <w:rsid w:val="00C3246C"/>
    <w:rsid w:val="00C3322A"/>
    <w:rsid w:val="00C33B4B"/>
    <w:rsid w:val="00C351CD"/>
    <w:rsid w:val="00C35A81"/>
    <w:rsid w:val="00C3616D"/>
    <w:rsid w:val="00C362F5"/>
    <w:rsid w:val="00C3709F"/>
    <w:rsid w:val="00C37E55"/>
    <w:rsid w:val="00C414A4"/>
    <w:rsid w:val="00C42A1B"/>
    <w:rsid w:val="00C42E36"/>
    <w:rsid w:val="00C435AE"/>
    <w:rsid w:val="00C44927"/>
    <w:rsid w:val="00C458B6"/>
    <w:rsid w:val="00C458E4"/>
    <w:rsid w:val="00C45E1D"/>
    <w:rsid w:val="00C4695D"/>
    <w:rsid w:val="00C47E5F"/>
    <w:rsid w:val="00C47ECC"/>
    <w:rsid w:val="00C51BA4"/>
    <w:rsid w:val="00C55D38"/>
    <w:rsid w:val="00C5688B"/>
    <w:rsid w:val="00C56A20"/>
    <w:rsid w:val="00C571E6"/>
    <w:rsid w:val="00C57AAB"/>
    <w:rsid w:val="00C57CD7"/>
    <w:rsid w:val="00C57F01"/>
    <w:rsid w:val="00C60320"/>
    <w:rsid w:val="00C613AD"/>
    <w:rsid w:val="00C616CE"/>
    <w:rsid w:val="00C61E9A"/>
    <w:rsid w:val="00C6202E"/>
    <w:rsid w:val="00C65D42"/>
    <w:rsid w:val="00C66328"/>
    <w:rsid w:val="00C66419"/>
    <w:rsid w:val="00C66C7F"/>
    <w:rsid w:val="00C706D6"/>
    <w:rsid w:val="00C71A29"/>
    <w:rsid w:val="00C71B56"/>
    <w:rsid w:val="00C71C54"/>
    <w:rsid w:val="00C71F7C"/>
    <w:rsid w:val="00C723D1"/>
    <w:rsid w:val="00C72A1E"/>
    <w:rsid w:val="00C730A6"/>
    <w:rsid w:val="00C73DA1"/>
    <w:rsid w:val="00C73FD7"/>
    <w:rsid w:val="00C777B3"/>
    <w:rsid w:val="00C77BD4"/>
    <w:rsid w:val="00C80B8D"/>
    <w:rsid w:val="00C8280C"/>
    <w:rsid w:val="00C83B91"/>
    <w:rsid w:val="00C87BDB"/>
    <w:rsid w:val="00C9109F"/>
    <w:rsid w:val="00C913A1"/>
    <w:rsid w:val="00C93653"/>
    <w:rsid w:val="00C9368F"/>
    <w:rsid w:val="00C9377D"/>
    <w:rsid w:val="00C9402C"/>
    <w:rsid w:val="00C9403D"/>
    <w:rsid w:val="00C94C7C"/>
    <w:rsid w:val="00C9518D"/>
    <w:rsid w:val="00C95F77"/>
    <w:rsid w:val="00C96124"/>
    <w:rsid w:val="00C961C0"/>
    <w:rsid w:val="00CA0B43"/>
    <w:rsid w:val="00CA0BA5"/>
    <w:rsid w:val="00CA30B8"/>
    <w:rsid w:val="00CA3D4C"/>
    <w:rsid w:val="00CA3FBF"/>
    <w:rsid w:val="00CA6226"/>
    <w:rsid w:val="00CA625F"/>
    <w:rsid w:val="00CA64F1"/>
    <w:rsid w:val="00CA6571"/>
    <w:rsid w:val="00CA7D50"/>
    <w:rsid w:val="00CB0013"/>
    <w:rsid w:val="00CB0C21"/>
    <w:rsid w:val="00CB1245"/>
    <w:rsid w:val="00CB3158"/>
    <w:rsid w:val="00CB36FF"/>
    <w:rsid w:val="00CB3762"/>
    <w:rsid w:val="00CB3914"/>
    <w:rsid w:val="00CB77CF"/>
    <w:rsid w:val="00CB7E96"/>
    <w:rsid w:val="00CC00AB"/>
    <w:rsid w:val="00CC17B7"/>
    <w:rsid w:val="00CC2768"/>
    <w:rsid w:val="00CC53CD"/>
    <w:rsid w:val="00CC7552"/>
    <w:rsid w:val="00CC7653"/>
    <w:rsid w:val="00CC769F"/>
    <w:rsid w:val="00CC7C7E"/>
    <w:rsid w:val="00CD0C79"/>
    <w:rsid w:val="00CD2C40"/>
    <w:rsid w:val="00CD2CDD"/>
    <w:rsid w:val="00CD3AF7"/>
    <w:rsid w:val="00CD3BA6"/>
    <w:rsid w:val="00CD5273"/>
    <w:rsid w:val="00CD5B89"/>
    <w:rsid w:val="00CD5D31"/>
    <w:rsid w:val="00CD6FE9"/>
    <w:rsid w:val="00CD7AA6"/>
    <w:rsid w:val="00CE1FF1"/>
    <w:rsid w:val="00CE2C0C"/>
    <w:rsid w:val="00CE2E64"/>
    <w:rsid w:val="00CE3344"/>
    <w:rsid w:val="00CE4BCA"/>
    <w:rsid w:val="00CE4D09"/>
    <w:rsid w:val="00CE5497"/>
    <w:rsid w:val="00CE54D6"/>
    <w:rsid w:val="00CE5C9C"/>
    <w:rsid w:val="00CE60E0"/>
    <w:rsid w:val="00CE7C44"/>
    <w:rsid w:val="00CF04F8"/>
    <w:rsid w:val="00CF18D8"/>
    <w:rsid w:val="00CF2229"/>
    <w:rsid w:val="00CF43F3"/>
    <w:rsid w:val="00CF4BB4"/>
    <w:rsid w:val="00CF4CB8"/>
    <w:rsid w:val="00CF6812"/>
    <w:rsid w:val="00CF7E09"/>
    <w:rsid w:val="00D00C3E"/>
    <w:rsid w:val="00D01A0C"/>
    <w:rsid w:val="00D02381"/>
    <w:rsid w:val="00D060D2"/>
    <w:rsid w:val="00D069BF"/>
    <w:rsid w:val="00D07000"/>
    <w:rsid w:val="00D0711A"/>
    <w:rsid w:val="00D07164"/>
    <w:rsid w:val="00D11366"/>
    <w:rsid w:val="00D1137E"/>
    <w:rsid w:val="00D1145B"/>
    <w:rsid w:val="00D13F5A"/>
    <w:rsid w:val="00D14925"/>
    <w:rsid w:val="00D15035"/>
    <w:rsid w:val="00D15620"/>
    <w:rsid w:val="00D15B87"/>
    <w:rsid w:val="00D165AE"/>
    <w:rsid w:val="00D16F05"/>
    <w:rsid w:val="00D17642"/>
    <w:rsid w:val="00D17DB5"/>
    <w:rsid w:val="00D216DD"/>
    <w:rsid w:val="00D223A0"/>
    <w:rsid w:val="00D23685"/>
    <w:rsid w:val="00D247C5"/>
    <w:rsid w:val="00D24EC4"/>
    <w:rsid w:val="00D25A26"/>
    <w:rsid w:val="00D26064"/>
    <w:rsid w:val="00D26262"/>
    <w:rsid w:val="00D26F62"/>
    <w:rsid w:val="00D30A9E"/>
    <w:rsid w:val="00D32B42"/>
    <w:rsid w:val="00D32C57"/>
    <w:rsid w:val="00D32EF0"/>
    <w:rsid w:val="00D33417"/>
    <w:rsid w:val="00D342BD"/>
    <w:rsid w:val="00D35243"/>
    <w:rsid w:val="00D35786"/>
    <w:rsid w:val="00D357DC"/>
    <w:rsid w:val="00D36606"/>
    <w:rsid w:val="00D368F1"/>
    <w:rsid w:val="00D36CA4"/>
    <w:rsid w:val="00D37CCB"/>
    <w:rsid w:val="00D41822"/>
    <w:rsid w:val="00D43CF5"/>
    <w:rsid w:val="00D44DF9"/>
    <w:rsid w:val="00D45116"/>
    <w:rsid w:val="00D45303"/>
    <w:rsid w:val="00D45AEC"/>
    <w:rsid w:val="00D45C3B"/>
    <w:rsid w:val="00D46288"/>
    <w:rsid w:val="00D463B4"/>
    <w:rsid w:val="00D5034C"/>
    <w:rsid w:val="00D50F4B"/>
    <w:rsid w:val="00D52120"/>
    <w:rsid w:val="00D52643"/>
    <w:rsid w:val="00D53081"/>
    <w:rsid w:val="00D53378"/>
    <w:rsid w:val="00D55509"/>
    <w:rsid w:val="00D56A13"/>
    <w:rsid w:val="00D61274"/>
    <w:rsid w:val="00D6218D"/>
    <w:rsid w:val="00D63AE6"/>
    <w:rsid w:val="00D66026"/>
    <w:rsid w:val="00D707AD"/>
    <w:rsid w:val="00D7174B"/>
    <w:rsid w:val="00D7209C"/>
    <w:rsid w:val="00D72402"/>
    <w:rsid w:val="00D727B8"/>
    <w:rsid w:val="00D73164"/>
    <w:rsid w:val="00D7344E"/>
    <w:rsid w:val="00D7417A"/>
    <w:rsid w:val="00D744D6"/>
    <w:rsid w:val="00D74719"/>
    <w:rsid w:val="00D7581D"/>
    <w:rsid w:val="00D759FC"/>
    <w:rsid w:val="00D75CB1"/>
    <w:rsid w:val="00D77E30"/>
    <w:rsid w:val="00D80688"/>
    <w:rsid w:val="00D81285"/>
    <w:rsid w:val="00D81575"/>
    <w:rsid w:val="00D81693"/>
    <w:rsid w:val="00D85BB5"/>
    <w:rsid w:val="00D85E0E"/>
    <w:rsid w:val="00D873C1"/>
    <w:rsid w:val="00D87D0E"/>
    <w:rsid w:val="00D91474"/>
    <w:rsid w:val="00D91B01"/>
    <w:rsid w:val="00D91EA1"/>
    <w:rsid w:val="00D938ED"/>
    <w:rsid w:val="00D939E1"/>
    <w:rsid w:val="00D949D3"/>
    <w:rsid w:val="00D949DC"/>
    <w:rsid w:val="00D95768"/>
    <w:rsid w:val="00D95AFE"/>
    <w:rsid w:val="00D96C02"/>
    <w:rsid w:val="00D96C26"/>
    <w:rsid w:val="00D96CB3"/>
    <w:rsid w:val="00D9781D"/>
    <w:rsid w:val="00D9798A"/>
    <w:rsid w:val="00DA04AC"/>
    <w:rsid w:val="00DA0A12"/>
    <w:rsid w:val="00DA0FB5"/>
    <w:rsid w:val="00DA218C"/>
    <w:rsid w:val="00DA2623"/>
    <w:rsid w:val="00DA2E10"/>
    <w:rsid w:val="00DA31C7"/>
    <w:rsid w:val="00DA376A"/>
    <w:rsid w:val="00DA3786"/>
    <w:rsid w:val="00DA5B64"/>
    <w:rsid w:val="00DA60AF"/>
    <w:rsid w:val="00DA6CB9"/>
    <w:rsid w:val="00DA7E5C"/>
    <w:rsid w:val="00DB05E7"/>
    <w:rsid w:val="00DB0C57"/>
    <w:rsid w:val="00DB1299"/>
    <w:rsid w:val="00DB1302"/>
    <w:rsid w:val="00DB4D2F"/>
    <w:rsid w:val="00DB5387"/>
    <w:rsid w:val="00DB68D7"/>
    <w:rsid w:val="00DC011E"/>
    <w:rsid w:val="00DC1064"/>
    <w:rsid w:val="00DC123F"/>
    <w:rsid w:val="00DC14D1"/>
    <w:rsid w:val="00DC157E"/>
    <w:rsid w:val="00DC3BEE"/>
    <w:rsid w:val="00DC4563"/>
    <w:rsid w:val="00DC4A6F"/>
    <w:rsid w:val="00DC4FE4"/>
    <w:rsid w:val="00DC52F4"/>
    <w:rsid w:val="00DC61DA"/>
    <w:rsid w:val="00DC6C53"/>
    <w:rsid w:val="00DC6FBD"/>
    <w:rsid w:val="00DC75A6"/>
    <w:rsid w:val="00DC7CDE"/>
    <w:rsid w:val="00DD11CC"/>
    <w:rsid w:val="00DD2BF1"/>
    <w:rsid w:val="00DD3DCA"/>
    <w:rsid w:val="00DD4787"/>
    <w:rsid w:val="00DD47F9"/>
    <w:rsid w:val="00DD4A34"/>
    <w:rsid w:val="00DD5199"/>
    <w:rsid w:val="00DD59E7"/>
    <w:rsid w:val="00DD74DA"/>
    <w:rsid w:val="00DD7A96"/>
    <w:rsid w:val="00DD7CC1"/>
    <w:rsid w:val="00DE1B03"/>
    <w:rsid w:val="00DE1DED"/>
    <w:rsid w:val="00DE3AA9"/>
    <w:rsid w:val="00DE4BF8"/>
    <w:rsid w:val="00DE5881"/>
    <w:rsid w:val="00DE6B97"/>
    <w:rsid w:val="00DE6CD3"/>
    <w:rsid w:val="00DE71A5"/>
    <w:rsid w:val="00DE7A21"/>
    <w:rsid w:val="00DF0379"/>
    <w:rsid w:val="00DF2EAF"/>
    <w:rsid w:val="00DF39AE"/>
    <w:rsid w:val="00DF3D61"/>
    <w:rsid w:val="00DF47DB"/>
    <w:rsid w:val="00DF5980"/>
    <w:rsid w:val="00DF60E9"/>
    <w:rsid w:val="00DF626C"/>
    <w:rsid w:val="00DF6867"/>
    <w:rsid w:val="00DF7BA0"/>
    <w:rsid w:val="00E00DD2"/>
    <w:rsid w:val="00E01FA4"/>
    <w:rsid w:val="00E0213B"/>
    <w:rsid w:val="00E043EB"/>
    <w:rsid w:val="00E06995"/>
    <w:rsid w:val="00E073BC"/>
    <w:rsid w:val="00E07A06"/>
    <w:rsid w:val="00E10E89"/>
    <w:rsid w:val="00E11D24"/>
    <w:rsid w:val="00E13462"/>
    <w:rsid w:val="00E13A6F"/>
    <w:rsid w:val="00E140EF"/>
    <w:rsid w:val="00E14184"/>
    <w:rsid w:val="00E152A0"/>
    <w:rsid w:val="00E1641B"/>
    <w:rsid w:val="00E203CA"/>
    <w:rsid w:val="00E2423D"/>
    <w:rsid w:val="00E244AA"/>
    <w:rsid w:val="00E24638"/>
    <w:rsid w:val="00E24F78"/>
    <w:rsid w:val="00E260B0"/>
    <w:rsid w:val="00E2638E"/>
    <w:rsid w:val="00E31637"/>
    <w:rsid w:val="00E31808"/>
    <w:rsid w:val="00E31B9B"/>
    <w:rsid w:val="00E322B7"/>
    <w:rsid w:val="00E32A94"/>
    <w:rsid w:val="00E33983"/>
    <w:rsid w:val="00E33B4A"/>
    <w:rsid w:val="00E33D6F"/>
    <w:rsid w:val="00E34973"/>
    <w:rsid w:val="00E34C8A"/>
    <w:rsid w:val="00E36571"/>
    <w:rsid w:val="00E36654"/>
    <w:rsid w:val="00E36A2C"/>
    <w:rsid w:val="00E37234"/>
    <w:rsid w:val="00E403F6"/>
    <w:rsid w:val="00E40836"/>
    <w:rsid w:val="00E417BB"/>
    <w:rsid w:val="00E4190A"/>
    <w:rsid w:val="00E41E9E"/>
    <w:rsid w:val="00E425D2"/>
    <w:rsid w:val="00E428E3"/>
    <w:rsid w:val="00E42BD5"/>
    <w:rsid w:val="00E438EA"/>
    <w:rsid w:val="00E44721"/>
    <w:rsid w:val="00E4500F"/>
    <w:rsid w:val="00E5090E"/>
    <w:rsid w:val="00E535FF"/>
    <w:rsid w:val="00E53D37"/>
    <w:rsid w:val="00E541FC"/>
    <w:rsid w:val="00E549DF"/>
    <w:rsid w:val="00E54C31"/>
    <w:rsid w:val="00E554BF"/>
    <w:rsid w:val="00E55988"/>
    <w:rsid w:val="00E60357"/>
    <w:rsid w:val="00E604C9"/>
    <w:rsid w:val="00E60661"/>
    <w:rsid w:val="00E60FE1"/>
    <w:rsid w:val="00E613B3"/>
    <w:rsid w:val="00E653C7"/>
    <w:rsid w:val="00E660B4"/>
    <w:rsid w:val="00E665A9"/>
    <w:rsid w:val="00E665FA"/>
    <w:rsid w:val="00E70B6F"/>
    <w:rsid w:val="00E716BA"/>
    <w:rsid w:val="00E723A0"/>
    <w:rsid w:val="00E7333B"/>
    <w:rsid w:val="00E738DA"/>
    <w:rsid w:val="00E76C8A"/>
    <w:rsid w:val="00E76F99"/>
    <w:rsid w:val="00E77D4B"/>
    <w:rsid w:val="00E8023C"/>
    <w:rsid w:val="00E834F6"/>
    <w:rsid w:val="00E845E9"/>
    <w:rsid w:val="00E846CB"/>
    <w:rsid w:val="00E846D2"/>
    <w:rsid w:val="00E848D1"/>
    <w:rsid w:val="00E855A7"/>
    <w:rsid w:val="00E874C6"/>
    <w:rsid w:val="00E876C2"/>
    <w:rsid w:val="00E9023F"/>
    <w:rsid w:val="00E914AD"/>
    <w:rsid w:val="00E93302"/>
    <w:rsid w:val="00E944D9"/>
    <w:rsid w:val="00E95BBA"/>
    <w:rsid w:val="00E967AC"/>
    <w:rsid w:val="00EA0D0B"/>
    <w:rsid w:val="00EA1184"/>
    <w:rsid w:val="00EA1195"/>
    <w:rsid w:val="00EA26DF"/>
    <w:rsid w:val="00EA2DD3"/>
    <w:rsid w:val="00EA3B91"/>
    <w:rsid w:val="00EB1F74"/>
    <w:rsid w:val="00EB48E3"/>
    <w:rsid w:val="00EB57A9"/>
    <w:rsid w:val="00EB67DC"/>
    <w:rsid w:val="00EB742E"/>
    <w:rsid w:val="00EB7629"/>
    <w:rsid w:val="00EB7AB2"/>
    <w:rsid w:val="00EC0329"/>
    <w:rsid w:val="00EC105C"/>
    <w:rsid w:val="00EC1B7C"/>
    <w:rsid w:val="00EC1F00"/>
    <w:rsid w:val="00EC48F8"/>
    <w:rsid w:val="00EC4E0B"/>
    <w:rsid w:val="00EC5A74"/>
    <w:rsid w:val="00EC6A6E"/>
    <w:rsid w:val="00EC7C2D"/>
    <w:rsid w:val="00ED0107"/>
    <w:rsid w:val="00ED12B7"/>
    <w:rsid w:val="00ED1D26"/>
    <w:rsid w:val="00ED288B"/>
    <w:rsid w:val="00ED3EC6"/>
    <w:rsid w:val="00ED443A"/>
    <w:rsid w:val="00ED5E8E"/>
    <w:rsid w:val="00ED78C6"/>
    <w:rsid w:val="00EE0FFB"/>
    <w:rsid w:val="00EE15CA"/>
    <w:rsid w:val="00EE26C3"/>
    <w:rsid w:val="00EE26D5"/>
    <w:rsid w:val="00EE3233"/>
    <w:rsid w:val="00EE3711"/>
    <w:rsid w:val="00EE3EE2"/>
    <w:rsid w:val="00EE531E"/>
    <w:rsid w:val="00EE649D"/>
    <w:rsid w:val="00EE66DE"/>
    <w:rsid w:val="00EE7FCB"/>
    <w:rsid w:val="00EF0C00"/>
    <w:rsid w:val="00EF10C6"/>
    <w:rsid w:val="00EF13FF"/>
    <w:rsid w:val="00EF171A"/>
    <w:rsid w:val="00EF21CB"/>
    <w:rsid w:val="00EF2797"/>
    <w:rsid w:val="00EF2FD9"/>
    <w:rsid w:val="00EF380C"/>
    <w:rsid w:val="00EF484E"/>
    <w:rsid w:val="00EF50A3"/>
    <w:rsid w:val="00EF516A"/>
    <w:rsid w:val="00EF58F6"/>
    <w:rsid w:val="00EF66DD"/>
    <w:rsid w:val="00EF72D2"/>
    <w:rsid w:val="00EF746D"/>
    <w:rsid w:val="00EF7C20"/>
    <w:rsid w:val="00F00096"/>
    <w:rsid w:val="00F008F8"/>
    <w:rsid w:val="00F01542"/>
    <w:rsid w:val="00F0231B"/>
    <w:rsid w:val="00F027A7"/>
    <w:rsid w:val="00F0321B"/>
    <w:rsid w:val="00F03755"/>
    <w:rsid w:val="00F055BA"/>
    <w:rsid w:val="00F07172"/>
    <w:rsid w:val="00F07361"/>
    <w:rsid w:val="00F11569"/>
    <w:rsid w:val="00F117C4"/>
    <w:rsid w:val="00F11A70"/>
    <w:rsid w:val="00F12060"/>
    <w:rsid w:val="00F122BA"/>
    <w:rsid w:val="00F15394"/>
    <w:rsid w:val="00F1709D"/>
    <w:rsid w:val="00F17E70"/>
    <w:rsid w:val="00F2228F"/>
    <w:rsid w:val="00F235A5"/>
    <w:rsid w:val="00F2409A"/>
    <w:rsid w:val="00F26DFA"/>
    <w:rsid w:val="00F272CF"/>
    <w:rsid w:val="00F3026F"/>
    <w:rsid w:val="00F3090D"/>
    <w:rsid w:val="00F31511"/>
    <w:rsid w:val="00F31C09"/>
    <w:rsid w:val="00F326DE"/>
    <w:rsid w:val="00F32D99"/>
    <w:rsid w:val="00F33B8F"/>
    <w:rsid w:val="00F33FE4"/>
    <w:rsid w:val="00F34206"/>
    <w:rsid w:val="00F34D85"/>
    <w:rsid w:val="00F368AC"/>
    <w:rsid w:val="00F36B8A"/>
    <w:rsid w:val="00F427CA"/>
    <w:rsid w:val="00F42823"/>
    <w:rsid w:val="00F434B3"/>
    <w:rsid w:val="00F43537"/>
    <w:rsid w:val="00F43BA4"/>
    <w:rsid w:val="00F46A2B"/>
    <w:rsid w:val="00F508E3"/>
    <w:rsid w:val="00F51A98"/>
    <w:rsid w:val="00F53B7F"/>
    <w:rsid w:val="00F5757A"/>
    <w:rsid w:val="00F6054C"/>
    <w:rsid w:val="00F60A95"/>
    <w:rsid w:val="00F60E6E"/>
    <w:rsid w:val="00F6109F"/>
    <w:rsid w:val="00F61314"/>
    <w:rsid w:val="00F619A5"/>
    <w:rsid w:val="00F62B7B"/>
    <w:rsid w:val="00F62D5E"/>
    <w:rsid w:val="00F631C8"/>
    <w:rsid w:val="00F64DB2"/>
    <w:rsid w:val="00F652F2"/>
    <w:rsid w:val="00F6764F"/>
    <w:rsid w:val="00F71E46"/>
    <w:rsid w:val="00F72104"/>
    <w:rsid w:val="00F72D33"/>
    <w:rsid w:val="00F732F8"/>
    <w:rsid w:val="00F744E4"/>
    <w:rsid w:val="00F74598"/>
    <w:rsid w:val="00F75348"/>
    <w:rsid w:val="00F76369"/>
    <w:rsid w:val="00F80BFA"/>
    <w:rsid w:val="00F80D81"/>
    <w:rsid w:val="00F81F9D"/>
    <w:rsid w:val="00F84A38"/>
    <w:rsid w:val="00F86785"/>
    <w:rsid w:val="00F90471"/>
    <w:rsid w:val="00F921A3"/>
    <w:rsid w:val="00F931B1"/>
    <w:rsid w:val="00F95680"/>
    <w:rsid w:val="00F9682C"/>
    <w:rsid w:val="00FA086C"/>
    <w:rsid w:val="00FA24FC"/>
    <w:rsid w:val="00FA3497"/>
    <w:rsid w:val="00FA4A51"/>
    <w:rsid w:val="00FA5723"/>
    <w:rsid w:val="00FA64C2"/>
    <w:rsid w:val="00FA72B0"/>
    <w:rsid w:val="00FB0FCC"/>
    <w:rsid w:val="00FB1AAD"/>
    <w:rsid w:val="00FB1D7B"/>
    <w:rsid w:val="00FB2B5A"/>
    <w:rsid w:val="00FB30D1"/>
    <w:rsid w:val="00FB398A"/>
    <w:rsid w:val="00FB3F2B"/>
    <w:rsid w:val="00FB6CD0"/>
    <w:rsid w:val="00FC0330"/>
    <w:rsid w:val="00FC0A14"/>
    <w:rsid w:val="00FC13D7"/>
    <w:rsid w:val="00FC36CF"/>
    <w:rsid w:val="00FC4B0E"/>
    <w:rsid w:val="00FC4CEF"/>
    <w:rsid w:val="00FC5ABF"/>
    <w:rsid w:val="00FC79F7"/>
    <w:rsid w:val="00FC7F43"/>
    <w:rsid w:val="00FD141F"/>
    <w:rsid w:val="00FD4107"/>
    <w:rsid w:val="00FD41EE"/>
    <w:rsid w:val="00FD41F3"/>
    <w:rsid w:val="00FD4E78"/>
    <w:rsid w:val="00FD56C6"/>
    <w:rsid w:val="00FD6620"/>
    <w:rsid w:val="00FD73AA"/>
    <w:rsid w:val="00FD7FF7"/>
    <w:rsid w:val="00FE07C7"/>
    <w:rsid w:val="00FE09C6"/>
    <w:rsid w:val="00FE1BEB"/>
    <w:rsid w:val="00FE3C5B"/>
    <w:rsid w:val="00FE4348"/>
    <w:rsid w:val="00FE46D4"/>
    <w:rsid w:val="00FE7DCE"/>
    <w:rsid w:val="00FF2539"/>
    <w:rsid w:val="00FF31C0"/>
    <w:rsid w:val="00FF36B8"/>
    <w:rsid w:val="00FF380E"/>
    <w:rsid w:val="00FF3991"/>
    <w:rsid w:val="00FF45D7"/>
    <w:rsid w:val="00FF496C"/>
    <w:rsid w:val="00FF5040"/>
    <w:rsid w:val="00FF51AD"/>
    <w:rsid w:val="00FF52B3"/>
    <w:rsid w:val="00FF5304"/>
    <w:rsid w:val="00FF68B3"/>
    <w:rsid w:val="00FF7B4A"/>
    <w:rsid w:val="00FF7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martTagType w:namespaceuri="urn:schemas-microsoft-com:office:smarttags" w:name="St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34662"/>
    <w:pPr>
      <w:spacing w:after="80"/>
      <w:jc w:val="both"/>
    </w:pPr>
    <w:rPr>
      <w:kern w:val="16"/>
      <w:sz w:val="18"/>
    </w:rPr>
  </w:style>
  <w:style w:type="paragraph" w:styleId="Heading1">
    <w:name w:val="heading 1"/>
    <w:basedOn w:val="Normal"/>
    <w:next w:val="BodyText"/>
    <w:qFormat/>
    <w:rsid w:val="00DD47F9"/>
    <w:pPr>
      <w:keepNext/>
      <w:numPr>
        <w:numId w:val="1"/>
      </w:numPr>
      <w:tabs>
        <w:tab w:val="clear" w:pos="0"/>
        <w:tab w:val="left" w:pos="567"/>
      </w:tabs>
      <w:spacing w:before="120"/>
      <w:jc w:val="left"/>
      <w:outlineLvl w:val="0"/>
    </w:pPr>
    <w:rPr>
      <w:rFonts w:ascii="Helvetica" w:hAnsi="Helvetica"/>
      <w:b/>
      <w:kern w:val="28"/>
      <w:sz w:val="20"/>
    </w:rPr>
  </w:style>
  <w:style w:type="paragraph" w:styleId="Heading2">
    <w:name w:val="heading 2"/>
    <w:basedOn w:val="Heading1"/>
    <w:next w:val="BodyText"/>
    <w:qFormat/>
    <w:rsid w:val="00924182"/>
    <w:pPr>
      <w:numPr>
        <w:ilvl w:val="1"/>
      </w:numPr>
      <w:tabs>
        <w:tab w:val="clear" w:pos="0"/>
      </w:tabs>
      <w:outlineLvl w:val="1"/>
    </w:pPr>
  </w:style>
  <w:style w:type="paragraph" w:styleId="Heading3">
    <w:name w:val="heading 3"/>
    <w:basedOn w:val="Heading2"/>
    <w:next w:val="BodyText"/>
    <w:qFormat/>
    <w:rsid w:val="00805364"/>
    <w:pPr>
      <w:numPr>
        <w:ilvl w:val="2"/>
      </w:numPr>
      <w:tabs>
        <w:tab w:val="clear" w:pos="0"/>
      </w:tabs>
      <w:outlineLvl w:val="2"/>
    </w:pPr>
  </w:style>
  <w:style w:type="paragraph" w:styleId="Heading4">
    <w:name w:val="heading 4"/>
    <w:basedOn w:val="Heading3"/>
    <w:next w:val="Normal"/>
    <w:qFormat/>
    <w:rsid w:val="00F03755"/>
    <w:pPr>
      <w:numPr>
        <w:ilvl w:val="3"/>
      </w:numPr>
      <w:outlineLvl w:val="3"/>
    </w:pPr>
  </w:style>
  <w:style w:type="paragraph" w:styleId="Heading5">
    <w:name w:val="heading 5"/>
    <w:basedOn w:val="ListNumber3"/>
    <w:next w:val="Normal"/>
    <w:qFormat/>
    <w:rsid w:val="00F03755"/>
    <w:pPr>
      <w:numPr>
        <w:ilvl w:val="4"/>
        <w:numId w:val="1"/>
      </w:numPr>
      <w:spacing w:before="40" w:after="0"/>
      <w:jc w:val="left"/>
      <w:outlineLvl w:val="4"/>
    </w:pPr>
    <w:rPr>
      <w:i/>
      <w:sz w:val="22"/>
    </w:rPr>
  </w:style>
  <w:style w:type="paragraph" w:styleId="Heading6">
    <w:name w:val="heading 6"/>
    <w:basedOn w:val="Normal"/>
    <w:next w:val="Normal"/>
    <w:qFormat/>
    <w:rsid w:val="00F03755"/>
    <w:pPr>
      <w:numPr>
        <w:ilvl w:val="5"/>
        <w:numId w:val="1"/>
      </w:numPr>
      <w:spacing w:before="240" w:after="60"/>
      <w:outlineLvl w:val="5"/>
    </w:pPr>
    <w:rPr>
      <w:rFonts w:ascii="Arial" w:hAnsi="Arial"/>
      <w:i/>
      <w:sz w:val="22"/>
    </w:rPr>
  </w:style>
  <w:style w:type="paragraph" w:styleId="Heading7">
    <w:name w:val="heading 7"/>
    <w:basedOn w:val="Normal"/>
    <w:next w:val="Normal"/>
    <w:qFormat/>
    <w:rsid w:val="00F03755"/>
    <w:pPr>
      <w:numPr>
        <w:ilvl w:val="6"/>
        <w:numId w:val="1"/>
      </w:numPr>
      <w:spacing w:before="240" w:after="60"/>
      <w:outlineLvl w:val="6"/>
    </w:pPr>
    <w:rPr>
      <w:rFonts w:ascii="Arial" w:hAnsi="Arial"/>
    </w:rPr>
  </w:style>
  <w:style w:type="paragraph" w:styleId="Heading8">
    <w:name w:val="heading 8"/>
    <w:basedOn w:val="Normal"/>
    <w:next w:val="Normal"/>
    <w:qFormat/>
    <w:rsid w:val="00F03755"/>
    <w:pPr>
      <w:numPr>
        <w:ilvl w:val="7"/>
        <w:numId w:val="1"/>
      </w:numPr>
      <w:spacing w:before="240" w:after="60"/>
      <w:outlineLvl w:val="7"/>
    </w:pPr>
    <w:rPr>
      <w:rFonts w:ascii="Arial" w:hAnsi="Arial"/>
      <w:i/>
    </w:rPr>
  </w:style>
  <w:style w:type="paragraph" w:styleId="Heading9">
    <w:name w:val="heading 9"/>
    <w:basedOn w:val="Normal"/>
    <w:next w:val="Normal"/>
    <w:qFormat/>
    <w:rsid w:val="00F03755"/>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B64A3E"/>
    <w:pPr>
      <w:spacing w:after="20"/>
      <w:jc w:val="center"/>
    </w:pPr>
    <w:rPr>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6642F9"/>
    <w:pPr>
      <w:spacing w:after="200"/>
      <w:jc w:val="center"/>
    </w:pPr>
    <w:rPr>
      <w:rFonts w:ascii="Helvetica" w:hAnsi="Helvetica"/>
      <w:szCs w:val="18"/>
    </w:rPr>
  </w:style>
  <w:style w:type="paragraph" w:styleId="FootnoteText">
    <w:name w:val="footnote text"/>
    <w:basedOn w:val="Normal"/>
    <w:semiHidden/>
    <w:pPr>
      <w:ind w:left="144" w:hanging="144"/>
    </w:pPr>
    <w:rPr>
      <w:sz w:val="16"/>
    </w:rPr>
  </w:style>
  <w:style w:type="paragraph" w:customStyle="1" w:styleId="Bullet">
    <w:name w:val="Bullet"/>
    <w:basedOn w:val="BodyText"/>
    <w:pPr>
      <w:numPr>
        <w:numId w:val="2"/>
      </w:numPr>
      <w:tabs>
        <w:tab w:val="clear" w:pos="360"/>
        <w:tab w:val="num" w:pos="162"/>
      </w:tabs>
      <w:spacing w:after="60"/>
      <w:ind w:left="162" w:hanging="16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link w:val="CaptionsChar"/>
    <w:rsid w:val="000C1342"/>
    <w:pPr>
      <w:spacing w:line="160" w:lineRule="exact"/>
    </w:pPr>
    <w:rPr>
      <w:sz w:val="16"/>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val="0"/>
      <w:color w:val="FF0000"/>
    </w:rPr>
  </w:style>
  <w:style w:type="paragraph" w:customStyle="1" w:styleId="MTDisplayEquation">
    <w:name w:val="MTDisplayEquation"/>
    <w:basedOn w:val="Normal"/>
    <w:rsid w:val="00DD47F9"/>
    <w:pPr>
      <w:widowControl w:val="0"/>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link w:val="MathTextChar"/>
    <w:pPr>
      <w:spacing w:line="240" w:lineRule="auto"/>
    </w:pPr>
  </w:style>
  <w:style w:type="paragraph" w:customStyle="1" w:styleId="References">
    <w:name w:val="References"/>
    <w:basedOn w:val="Normal"/>
    <w:rsid w:val="00973F90"/>
    <w:pPr>
      <w:keepLines/>
      <w:spacing w:after="40"/>
      <w:ind w:left="216" w:hanging="216"/>
    </w:pPr>
    <w:rPr>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pPr>
      <w:jc w:val="both"/>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character" w:customStyle="1" w:styleId="BodyTextChar">
    <w:name w:val="Body Text Char"/>
    <w:basedOn w:val="DefaultParagraphFont"/>
    <w:link w:val="BodyText"/>
    <w:rsid w:val="00946F58"/>
    <w:rPr>
      <w:bCs/>
      <w:sz w:val="18"/>
      <w:szCs w:val="18"/>
      <w:lang w:val="en-US" w:eastAsia="en-US" w:bidi="ar-SA"/>
    </w:rPr>
  </w:style>
  <w:style w:type="character" w:customStyle="1" w:styleId="MathTextChar">
    <w:name w:val="Math Text Char"/>
    <w:basedOn w:val="BodyTextChar"/>
    <w:link w:val="MathText"/>
    <w:rsid w:val="00946F58"/>
    <w:rPr>
      <w:bCs/>
      <w:sz w:val="18"/>
      <w:szCs w:val="18"/>
      <w:lang w:val="en-US" w:eastAsia="en-US" w:bidi="ar-SA"/>
    </w:rPr>
  </w:style>
  <w:style w:type="character" w:customStyle="1" w:styleId="CaptionsChar">
    <w:name w:val="Captions Char"/>
    <w:basedOn w:val="DefaultParagraphFont"/>
    <w:link w:val="Captions"/>
    <w:rsid w:val="00C56A20"/>
    <w:rPr>
      <w:sz w:val="16"/>
      <w:lang w:val="en-US" w:eastAsia="en-US" w:bidi="ar-SA"/>
    </w:rPr>
  </w:style>
  <w:style w:type="character" w:customStyle="1" w:styleId="CharChar">
    <w:name w:val="Char Char"/>
    <w:basedOn w:val="DefaultParagraphFont"/>
    <w:rsid w:val="001E630B"/>
    <w:rPr>
      <w:bCs/>
      <w:sz w:val="18"/>
      <w:szCs w:val="18"/>
      <w:lang w:val="en-US" w:eastAsia="en-US" w:bidi="ar-SA"/>
    </w:rPr>
  </w:style>
  <w:style w:type="paragraph" w:customStyle="1" w:styleId="Authors">
    <w:name w:val="Authors"/>
    <w:basedOn w:val="Paper-Title"/>
    <w:rsid w:val="00682E02"/>
    <w:rPr>
      <w:szCs w:val="32"/>
    </w:rPr>
  </w:style>
  <w:style w:type="character" w:styleId="PlaceholderText">
    <w:name w:val="Placeholder Text"/>
    <w:basedOn w:val="DefaultParagraphFont"/>
    <w:uiPriority w:val="99"/>
    <w:semiHidden/>
    <w:rsid w:val="004F19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34662"/>
    <w:pPr>
      <w:spacing w:after="80"/>
      <w:jc w:val="both"/>
    </w:pPr>
    <w:rPr>
      <w:kern w:val="16"/>
      <w:sz w:val="18"/>
    </w:rPr>
  </w:style>
  <w:style w:type="paragraph" w:styleId="Heading1">
    <w:name w:val="heading 1"/>
    <w:basedOn w:val="Normal"/>
    <w:next w:val="BodyText"/>
    <w:qFormat/>
    <w:rsid w:val="00DD47F9"/>
    <w:pPr>
      <w:keepNext/>
      <w:numPr>
        <w:numId w:val="1"/>
      </w:numPr>
      <w:tabs>
        <w:tab w:val="clear" w:pos="0"/>
        <w:tab w:val="left" w:pos="567"/>
      </w:tabs>
      <w:spacing w:before="120"/>
      <w:jc w:val="left"/>
      <w:outlineLvl w:val="0"/>
    </w:pPr>
    <w:rPr>
      <w:rFonts w:ascii="Helvetica" w:hAnsi="Helvetica"/>
      <w:b/>
      <w:kern w:val="28"/>
      <w:sz w:val="20"/>
    </w:rPr>
  </w:style>
  <w:style w:type="paragraph" w:styleId="Heading2">
    <w:name w:val="heading 2"/>
    <w:basedOn w:val="Heading1"/>
    <w:next w:val="BodyText"/>
    <w:qFormat/>
    <w:rsid w:val="00924182"/>
    <w:pPr>
      <w:numPr>
        <w:ilvl w:val="1"/>
      </w:numPr>
      <w:tabs>
        <w:tab w:val="clear" w:pos="0"/>
      </w:tabs>
      <w:outlineLvl w:val="1"/>
    </w:pPr>
  </w:style>
  <w:style w:type="paragraph" w:styleId="Heading3">
    <w:name w:val="heading 3"/>
    <w:basedOn w:val="Heading2"/>
    <w:next w:val="BodyText"/>
    <w:qFormat/>
    <w:rsid w:val="00805364"/>
    <w:pPr>
      <w:numPr>
        <w:ilvl w:val="2"/>
      </w:numPr>
      <w:tabs>
        <w:tab w:val="clear" w:pos="0"/>
      </w:tabs>
      <w:outlineLvl w:val="2"/>
    </w:pPr>
  </w:style>
  <w:style w:type="paragraph" w:styleId="Heading4">
    <w:name w:val="heading 4"/>
    <w:basedOn w:val="Heading3"/>
    <w:next w:val="Normal"/>
    <w:qFormat/>
    <w:rsid w:val="00F03755"/>
    <w:pPr>
      <w:numPr>
        <w:ilvl w:val="3"/>
      </w:numPr>
      <w:outlineLvl w:val="3"/>
    </w:pPr>
  </w:style>
  <w:style w:type="paragraph" w:styleId="Heading5">
    <w:name w:val="heading 5"/>
    <w:basedOn w:val="ListNumber3"/>
    <w:next w:val="Normal"/>
    <w:qFormat/>
    <w:rsid w:val="00F03755"/>
    <w:pPr>
      <w:numPr>
        <w:ilvl w:val="4"/>
        <w:numId w:val="1"/>
      </w:numPr>
      <w:spacing w:before="40" w:after="0"/>
      <w:jc w:val="left"/>
      <w:outlineLvl w:val="4"/>
    </w:pPr>
    <w:rPr>
      <w:i/>
      <w:sz w:val="22"/>
    </w:rPr>
  </w:style>
  <w:style w:type="paragraph" w:styleId="Heading6">
    <w:name w:val="heading 6"/>
    <w:basedOn w:val="Normal"/>
    <w:next w:val="Normal"/>
    <w:qFormat/>
    <w:rsid w:val="00F03755"/>
    <w:pPr>
      <w:numPr>
        <w:ilvl w:val="5"/>
        <w:numId w:val="1"/>
      </w:numPr>
      <w:spacing w:before="240" w:after="60"/>
      <w:outlineLvl w:val="5"/>
    </w:pPr>
    <w:rPr>
      <w:rFonts w:ascii="Arial" w:hAnsi="Arial"/>
      <w:i/>
      <w:sz w:val="22"/>
    </w:rPr>
  </w:style>
  <w:style w:type="paragraph" w:styleId="Heading7">
    <w:name w:val="heading 7"/>
    <w:basedOn w:val="Normal"/>
    <w:next w:val="Normal"/>
    <w:qFormat/>
    <w:rsid w:val="00F03755"/>
    <w:pPr>
      <w:numPr>
        <w:ilvl w:val="6"/>
        <w:numId w:val="1"/>
      </w:numPr>
      <w:spacing w:before="240" w:after="60"/>
      <w:outlineLvl w:val="6"/>
    </w:pPr>
    <w:rPr>
      <w:rFonts w:ascii="Arial" w:hAnsi="Arial"/>
    </w:rPr>
  </w:style>
  <w:style w:type="paragraph" w:styleId="Heading8">
    <w:name w:val="heading 8"/>
    <w:basedOn w:val="Normal"/>
    <w:next w:val="Normal"/>
    <w:qFormat/>
    <w:rsid w:val="00F03755"/>
    <w:pPr>
      <w:numPr>
        <w:ilvl w:val="7"/>
        <w:numId w:val="1"/>
      </w:numPr>
      <w:spacing w:before="240" w:after="60"/>
      <w:outlineLvl w:val="7"/>
    </w:pPr>
    <w:rPr>
      <w:rFonts w:ascii="Arial" w:hAnsi="Arial"/>
      <w:i/>
    </w:rPr>
  </w:style>
  <w:style w:type="paragraph" w:styleId="Heading9">
    <w:name w:val="heading 9"/>
    <w:basedOn w:val="Normal"/>
    <w:next w:val="Normal"/>
    <w:qFormat/>
    <w:rsid w:val="00F03755"/>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3">
    <w:name w:val="List Number 3"/>
    <w:basedOn w:val="Normal"/>
    <w:pPr>
      <w:ind w:left="1080" w:hanging="360"/>
    </w:pPr>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rsid w:val="00B64A3E"/>
    <w:pPr>
      <w:spacing w:after="20"/>
      <w:jc w:val="center"/>
    </w:pPr>
    <w:rPr>
      <w:sz w:val="20"/>
      <w:szCs w:val="22"/>
    </w:rPr>
  </w:style>
  <w:style w:type="paragraph" w:customStyle="1" w:styleId="Paper-Title">
    <w:name w:val="Paper-Title"/>
    <w:basedOn w:val="Normal"/>
    <w:rsid w:val="006642F9"/>
    <w:pPr>
      <w:spacing w:after="120"/>
      <w:jc w:val="center"/>
    </w:pPr>
    <w:rPr>
      <w:rFonts w:ascii="Helvetica" w:hAnsi="Helvetica"/>
      <w:b/>
      <w:sz w:val="28"/>
      <w:szCs w:val="28"/>
    </w:rPr>
  </w:style>
  <w:style w:type="paragraph" w:customStyle="1" w:styleId="Affiliations">
    <w:name w:val="Affiliations"/>
    <w:basedOn w:val="Normal"/>
    <w:rsid w:val="006642F9"/>
    <w:pPr>
      <w:spacing w:after="200"/>
      <w:jc w:val="center"/>
    </w:pPr>
    <w:rPr>
      <w:rFonts w:ascii="Helvetica" w:hAnsi="Helvetica"/>
      <w:szCs w:val="18"/>
    </w:rPr>
  </w:style>
  <w:style w:type="paragraph" w:styleId="FootnoteText">
    <w:name w:val="footnote text"/>
    <w:basedOn w:val="Normal"/>
    <w:semiHidden/>
    <w:pPr>
      <w:ind w:left="144" w:hanging="144"/>
    </w:pPr>
    <w:rPr>
      <w:sz w:val="16"/>
    </w:rPr>
  </w:style>
  <w:style w:type="paragraph" w:customStyle="1" w:styleId="Bullet">
    <w:name w:val="Bullet"/>
    <w:basedOn w:val="BodyText"/>
    <w:pPr>
      <w:numPr>
        <w:numId w:val="2"/>
      </w:numPr>
      <w:tabs>
        <w:tab w:val="clear" w:pos="360"/>
        <w:tab w:val="num" w:pos="162"/>
      </w:tabs>
      <w:spacing w:after="60"/>
      <w:ind w:left="162" w:hanging="162"/>
    </w:pPr>
  </w:style>
  <w:style w:type="character" w:styleId="CommentReference">
    <w:name w:val="annotation reference"/>
    <w:basedOn w:val="DefaultParagraphFont"/>
    <w:semiHidden/>
    <w:rPr>
      <w:sz w:val="16"/>
      <w:szCs w:val="16"/>
    </w:rPr>
  </w:style>
  <w:style w:type="character" w:customStyle="1" w:styleId="EmailStyle20">
    <w:name w:val="EmailStyle20"/>
    <w:basedOn w:val="DefaultParagraphFont"/>
    <w:rPr>
      <w:rFonts w:ascii="Arial" w:hAnsi="Arial" w:cs="Arial"/>
      <w:color w:val="000000"/>
      <w:sz w:val="20"/>
      <w:szCs w:val="20"/>
    </w:rPr>
  </w:style>
  <w:style w:type="paragraph" w:customStyle="1" w:styleId="Abstract">
    <w:name w:val="Abstract"/>
    <w:basedOn w:val="Heading1"/>
    <w:pPr>
      <w:outlineLvl w:val="9"/>
    </w:pPr>
  </w:style>
  <w:style w:type="paragraph" w:customStyle="1" w:styleId="Captions">
    <w:name w:val="Captions"/>
    <w:basedOn w:val="Normal"/>
    <w:link w:val="CaptionsChar"/>
    <w:rsid w:val="000C1342"/>
    <w:pPr>
      <w:spacing w:line="160" w:lineRule="exact"/>
    </w:pPr>
    <w:rPr>
      <w:sz w:val="16"/>
    </w:rPr>
  </w:style>
  <w:style w:type="table" w:styleId="TableGrid">
    <w:name w:val="Table Grid"/>
    <w:basedOn w:val="TableNormal"/>
    <w:rsid w:val="000265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semiHidden/>
    <w:rPr>
      <w:sz w:val="20"/>
    </w:rPr>
  </w:style>
  <w:style w:type="paragraph" w:styleId="BodyText">
    <w:name w:val="Body Text"/>
    <w:basedOn w:val="Normal"/>
    <w:link w:val="BodyTextChar"/>
    <w:pPr>
      <w:spacing w:line="200" w:lineRule="exact"/>
    </w:pPr>
    <w:rPr>
      <w:bCs/>
      <w:szCs w:val="18"/>
    </w:rPr>
  </w:style>
  <w:style w:type="paragraph" w:styleId="BodyText2">
    <w:name w:val="Body Text 2"/>
    <w:basedOn w:val="Normal"/>
    <w:rPr>
      <w:color w:val="3366FF"/>
    </w:rPr>
  </w:style>
  <w:style w:type="character" w:styleId="Hyperlink">
    <w:name w:val="Hyperlink"/>
    <w:basedOn w:val="DefaultParagraphFont"/>
    <w:rsid w:val="008211D5"/>
    <w:rPr>
      <w:color w:val="0000FF"/>
      <w:u w:val="none" w:color="0000FF"/>
    </w:rPr>
  </w:style>
  <w:style w:type="paragraph" w:styleId="Caption">
    <w:name w:val="caption"/>
    <w:basedOn w:val="Normal"/>
    <w:next w:val="BodyText"/>
    <w:qFormat/>
    <w:pPr>
      <w:spacing w:before="20" w:after="60"/>
      <w:ind w:left="86"/>
      <w:jc w:val="center"/>
    </w:pPr>
  </w:style>
  <w:style w:type="paragraph" w:styleId="DocumentMap">
    <w:name w:val="Document Map"/>
    <w:basedOn w:val="Normal"/>
    <w:semiHidden/>
    <w:pPr>
      <w:shd w:val="clear" w:color="auto" w:fill="000080"/>
    </w:pPr>
    <w:rPr>
      <w:rFonts w:ascii="Tahoma" w:hAnsi="Tahoma" w:cs="Tahoma"/>
    </w:rPr>
  </w:style>
  <w:style w:type="character" w:styleId="Strong">
    <w:name w:val="Strong"/>
    <w:basedOn w:val="DefaultParagraphFont"/>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Courier New" w:hAnsi="Courier New"/>
      <w:color w:val="000000"/>
      <w:sz w:val="20"/>
    </w:rPr>
  </w:style>
  <w:style w:type="paragraph" w:styleId="BodyText3">
    <w:name w:val="Body Text 3"/>
    <w:basedOn w:val="Normal"/>
    <w:rPr>
      <w:color w:val="800080"/>
    </w:rPr>
  </w:style>
  <w:style w:type="paragraph" w:styleId="PlainText">
    <w:name w:val="Plain Text"/>
    <w:basedOn w:val="Normal"/>
    <w:pPr>
      <w:spacing w:after="0"/>
      <w:jc w:val="left"/>
    </w:pPr>
    <w:rPr>
      <w:rFonts w:ascii="Courier New" w:hAnsi="Courier New" w:cs="Tahoma"/>
      <w:sz w:val="20"/>
    </w:rPr>
  </w:style>
  <w:style w:type="paragraph" w:styleId="ListBullet">
    <w:name w:val="List Bullet"/>
    <w:basedOn w:val="Normal"/>
    <w:autoRedefine/>
    <w:pPr>
      <w:numPr>
        <w:numId w:val="3"/>
      </w:numPr>
    </w:pPr>
  </w:style>
  <w:style w:type="character" w:customStyle="1" w:styleId="HuguesHoppe">
    <w:name w:val="Hugues Hoppe"/>
    <w:basedOn w:val="DefaultParagraphFont"/>
    <w:semiHidden/>
    <w:rPr>
      <w:rFonts w:ascii="Arial" w:hAnsi="Arial" w:cs="Arial"/>
      <w:color w:val="000080"/>
      <w:sz w:val="20"/>
    </w:rPr>
  </w:style>
  <w:style w:type="paragraph" w:customStyle="1" w:styleId="Equation">
    <w:name w:val="Equation"/>
    <w:basedOn w:val="Normal"/>
    <w:pPr>
      <w:jc w:val="center"/>
    </w:pPr>
  </w:style>
  <w:style w:type="paragraph" w:customStyle="1" w:styleId="ParHead">
    <w:name w:val="ParHead"/>
    <w:basedOn w:val="Normal"/>
    <w:rPr>
      <w:b/>
      <w:bC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jc w:val="left"/>
    </w:pPr>
    <w:rPr>
      <w:sz w:val="24"/>
      <w:szCs w:val="24"/>
    </w:rPr>
  </w:style>
  <w:style w:type="character" w:styleId="FollowedHyperlink">
    <w:name w:val="FollowedHyperlink"/>
    <w:basedOn w:val="DefaultParagraphFont"/>
    <w:rPr>
      <w:color w:val="800080"/>
      <w:u w:val="single"/>
    </w:rPr>
  </w:style>
  <w:style w:type="paragraph" w:customStyle="1" w:styleId="EMail">
    <w:name w:val="EMail"/>
    <w:basedOn w:val="Affiliations"/>
    <w:rPr>
      <w:sz w:val="14"/>
    </w:rPr>
  </w:style>
  <w:style w:type="paragraph" w:styleId="List3">
    <w:name w:val="List 3"/>
    <w:basedOn w:val="Normal"/>
    <w:pPr>
      <w:ind w:left="1080" w:hanging="360"/>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BodyTextIndent">
    <w:name w:val="Body Text Indent"/>
    <w:basedOn w:val="Normal"/>
    <w:pPr>
      <w:spacing w:after="120"/>
      <w:ind w:left="360"/>
    </w:pPr>
  </w:style>
  <w:style w:type="paragraph" w:styleId="NormalIndent">
    <w:name w:val="Normal Indent"/>
    <w:basedOn w:val="Normal"/>
    <w:pPr>
      <w:ind w:left="720"/>
    </w:pPr>
  </w:style>
  <w:style w:type="character" w:customStyle="1" w:styleId="MTEquationSection">
    <w:name w:val="MTEquationSection"/>
    <w:basedOn w:val="DefaultParagraphFont"/>
    <w:rPr>
      <w:vanish w:val="0"/>
      <w:color w:val="FF0000"/>
    </w:rPr>
  </w:style>
  <w:style w:type="paragraph" w:customStyle="1" w:styleId="MTDisplayEquation">
    <w:name w:val="MTDisplayEquation"/>
    <w:basedOn w:val="Normal"/>
    <w:rsid w:val="00DD47F9"/>
    <w:pPr>
      <w:widowControl w:val="0"/>
      <w:tabs>
        <w:tab w:val="center" w:pos="2400"/>
        <w:tab w:val="right" w:pos="4800"/>
      </w:tabs>
    </w:pPr>
  </w:style>
  <w:style w:type="paragraph" w:customStyle="1" w:styleId="Code">
    <w:name w:val="Code"/>
    <w:basedOn w:val="Normal"/>
    <w:pPr>
      <w:keepLines/>
      <w:spacing w:before="100" w:after="100"/>
      <w:jc w:val="left"/>
    </w:pPr>
    <w:rPr>
      <w:rFonts w:ascii="Arial" w:hAnsi="Arial" w:cs="Arial"/>
      <w:noProof/>
      <w:sz w:val="16"/>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Italic">
    <w:name w:val="Italic"/>
    <w:basedOn w:val="Normal"/>
    <w:rPr>
      <w:i/>
      <w:iCs/>
    </w:rPr>
  </w:style>
  <w:style w:type="character" w:customStyle="1" w:styleId="BulletChar">
    <w:name w:val="Bullet Char"/>
    <w:basedOn w:val="DefaultParagraphFont"/>
    <w:rPr>
      <w:sz w:val="18"/>
      <w:lang w:val="en-US" w:eastAsia="en-US" w:bidi="ar-SA"/>
    </w:rPr>
  </w:style>
  <w:style w:type="character" w:customStyle="1" w:styleId="ItalicChar">
    <w:name w:val="Italic Char"/>
    <w:basedOn w:val="BulletChar"/>
    <w:rPr>
      <w:i/>
      <w:iCs/>
      <w:sz w:val="18"/>
      <w:lang w:val="en-US" w:eastAsia="en-US" w:bidi="ar-SA"/>
    </w:rPr>
  </w:style>
  <w:style w:type="paragraph" w:customStyle="1" w:styleId="FixLineSpacing">
    <w:name w:val="FixLineSpacing"/>
    <w:basedOn w:val="Normal"/>
    <w:pPr>
      <w:spacing w:line="220" w:lineRule="exact"/>
    </w:pPr>
  </w:style>
  <w:style w:type="paragraph" w:customStyle="1" w:styleId="MathText">
    <w:name w:val="Math Text"/>
    <w:basedOn w:val="BodyText"/>
    <w:link w:val="MathTextChar"/>
    <w:pPr>
      <w:spacing w:line="240" w:lineRule="auto"/>
    </w:pPr>
  </w:style>
  <w:style w:type="paragraph" w:customStyle="1" w:styleId="References">
    <w:name w:val="References"/>
    <w:basedOn w:val="Normal"/>
    <w:rsid w:val="00973F90"/>
    <w:pPr>
      <w:keepLines/>
      <w:spacing w:after="40"/>
      <w:ind w:left="216" w:hanging="216"/>
    </w:pPr>
    <w:rPr>
      <w:szCs w:val="18"/>
    </w:rPr>
  </w:style>
  <w:style w:type="paragraph" w:customStyle="1" w:styleId="StyleBodyTextLeftAfter2ptLinespacingsingle">
    <w:name w:val="Style Body Text + Left After:  2 pt Line spacing:  single"/>
    <w:basedOn w:val="BodyText"/>
    <w:rsid w:val="005E064E"/>
    <w:pPr>
      <w:spacing w:after="40"/>
      <w:jc w:val="left"/>
    </w:pPr>
    <w:rPr>
      <w:bCs w:val="0"/>
      <w:szCs w:val="20"/>
    </w:rPr>
  </w:style>
  <w:style w:type="paragraph" w:customStyle="1" w:styleId="StyleCaptionJustified">
    <w:name w:val="Style Caption + Justified"/>
    <w:basedOn w:val="Caption"/>
    <w:next w:val="BlockText"/>
    <w:rsid w:val="00AF3587"/>
    <w:pPr>
      <w:jc w:val="both"/>
    </w:pPr>
  </w:style>
  <w:style w:type="paragraph" w:styleId="BodyTextFirstIndent">
    <w:name w:val="Body Text First Indent"/>
    <w:basedOn w:val="BodyText"/>
    <w:rsid w:val="000D38FE"/>
    <w:pPr>
      <w:spacing w:after="120" w:line="240" w:lineRule="auto"/>
      <w:ind w:firstLine="210"/>
    </w:pPr>
    <w:rPr>
      <w:bCs w:val="0"/>
      <w:szCs w:val="20"/>
    </w:rPr>
  </w:style>
  <w:style w:type="paragraph" w:styleId="BlockText">
    <w:name w:val="Block Text"/>
    <w:basedOn w:val="Normal"/>
    <w:rsid w:val="00AF3587"/>
    <w:pPr>
      <w:spacing w:after="120"/>
      <w:ind w:left="1440" w:right="1440"/>
    </w:pPr>
  </w:style>
  <w:style w:type="paragraph" w:styleId="BodyTextFirstIndent2">
    <w:name w:val="Body Text First Indent 2"/>
    <w:basedOn w:val="BodyTextIndent"/>
    <w:rsid w:val="000D38FE"/>
    <w:pPr>
      <w:ind w:firstLine="210"/>
    </w:pPr>
  </w:style>
  <w:style w:type="paragraph" w:styleId="BodyTextIndent2">
    <w:name w:val="Body Text Indent 2"/>
    <w:basedOn w:val="Normal"/>
    <w:rsid w:val="000D38FE"/>
    <w:pPr>
      <w:spacing w:after="120" w:line="480" w:lineRule="auto"/>
      <w:ind w:left="360"/>
    </w:pPr>
  </w:style>
  <w:style w:type="paragraph" w:styleId="BodyTextIndent3">
    <w:name w:val="Body Text Indent 3"/>
    <w:basedOn w:val="Normal"/>
    <w:rsid w:val="000D38FE"/>
    <w:pPr>
      <w:spacing w:after="120"/>
      <w:ind w:left="360"/>
    </w:pPr>
    <w:rPr>
      <w:sz w:val="16"/>
      <w:szCs w:val="16"/>
    </w:rPr>
  </w:style>
  <w:style w:type="paragraph" w:styleId="Closing">
    <w:name w:val="Closing"/>
    <w:basedOn w:val="Normal"/>
    <w:rsid w:val="000D38FE"/>
    <w:pPr>
      <w:ind w:left="4320"/>
    </w:pPr>
  </w:style>
  <w:style w:type="paragraph" w:styleId="Date">
    <w:name w:val="Date"/>
    <w:basedOn w:val="Normal"/>
    <w:next w:val="Normal"/>
    <w:rsid w:val="000D38FE"/>
  </w:style>
  <w:style w:type="paragraph" w:styleId="E-mailSignature">
    <w:name w:val="E-mail Signature"/>
    <w:basedOn w:val="Normal"/>
    <w:rsid w:val="000D38FE"/>
  </w:style>
  <w:style w:type="paragraph" w:styleId="EndnoteText">
    <w:name w:val="endnote text"/>
    <w:basedOn w:val="Normal"/>
    <w:semiHidden/>
    <w:rsid w:val="000D38FE"/>
    <w:rPr>
      <w:sz w:val="20"/>
    </w:rPr>
  </w:style>
  <w:style w:type="paragraph" w:styleId="EnvelopeAddress">
    <w:name w:val="envelope address"/>
    <w:basedOn w:val="Normal"/>
    <w:rsid w:val="000D38FE"/>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D38FE"/>
    <w:rPr>
      <w:rFonts w:ascii="Arial" w:hAnsi="Arial" w:cs="Arial"/>
      <w:sz w:val="20"/>
    </w:rPr>
  </w:style>
  <w:style w:type="paragraph" w:styleId="HTMLAddress">
    <w:name w:val="HTML Address"/>
    <w:basedOn w:val="Normal"/>
    <w:rsid w:val="000D38FE"/>
    <w:rPr>
      <w:i/>
      <w:iCs/>
    </w:rPr>
  </w:style>
  <w:style w:type="paragraph" w:styleId="Index1">
    <w:name w:val="index 1"/>
    <w:basedOn w:val="Normal"/>
    <w:next w:val="Normal"/>
    <w:autoRedefine/>
    <w:semiHidden/>
    <w:rsid w:val="000D38FE"/>
    <w:pPr>
      <w:ind w:left="180" w:hanging="180"/>
    </w:pPr>
  </w:style>
  <w:style w:type="paragraph" w:styleId="Index2">
    <w:name w:val="index 2"/>
    <w:basedOn w:val="Normal"/>
    <w:next w:val="Normal"/>
    <w:autoRedefine/>
    <w:semiHidden/>
    <w:rsid w:val="000D38FE"/>
    <w:pPr>
      <w:ind w:left="360" w:hanging="180"/>
    </w:pPr>
  </w:style>
  <w:style w:type="paragraph" w:styleId="Index3">
    <w:name w:val="index 3"/>
    <w:basedOn w:val="Normal"/>
    <w:next w:val="Normal"/>
    <w:autoRedefine/>
    <w:semiHidden/>
    <w:rsid w:val="000D38FE"/>
    <w:pPr>
      <w:ind w:left="540" w:hanging="180"/>
    </w:pPr>
  </w:style>
  <w:style w:type="paragraph" w:styleId="Index4">
    <w:name w:val="index 4"/>
    <w:basedOn w:val="Normal"/>
    <w:next w:val="Normal"/>
    <w:autoRedefine/>
    <w:semiHidden/>
    <w:rsid w:val="000D38FE"/>
    <w:pPr>
      <w:ind w:left="720" w:hanging="180"/>
    </w:pPr>
  </w:style>
  <w:style w:type="paragraph" w:styleId="Index5">
    <w:name w:val="index 5"/>
    <w:basedOn w:val="Normal"/>
    <w:next w:val="Normal"/>
    <w:autoRedefine/>
    <w:semiHidden/>
    <w:rsid w:val="000D38FE"/>
    <w:pPr>
      <w:ind w:left="900" w:hanging="180"/>
    </w:pPr>
  </w:style>
  <w:style w:type="paragraph" w:styleId="Index6">
    <w:name w:val="index 6"/>
    <w:basedOn w:val="Normal"/>
    <w:next w:val="Normal"/>
    <w:autoRedefine/>
    <w:semiHidden/>
    <w:rsid w:val="000D38FE"/>
    <w:pPr>
      <w:ind w:left="1080" w:hanging="180"/>
    </w:pPr>
  </w:style>
  <w:style w:type="paragraph" w:styleId="Index7">
    <w:name w:val="index 7"/>
    <w:basedOn w:val="Normal"/>
    <w:next w:val="Normal"/>
    <w:autoRedefine/>
    <w:semiHidden/>
    <w:rsid w:val="000D38FE"/>
    <w:pPr>
      <w:ind w:left="1260" w:hanging="180"/>
    </w:pPr>
  </w:style>
  <w:style w:type="paragraph" w:styleId="Index8">
    <w:name w:val="index 8"/>
    <w:basedOn w:val="Normal"/>
    <w:next w:val="Normal"/>
    <w:autoRedefine/>
    <w:semiHidden/>
    <w:rsid w:val="000D38FE"/>
    <w:pPr>
      <w:ind w:left="1440" w:hanging="180"/>
    </w:pPr>
  </w:style>
  <w:style w:type="paragraph" w:styleId="Index9">
    <w:name w:val="index 9"/>
    <w:basedOn w:val="Normal"/>
    <w:next w:val="Normal"/>
    <w:autoRedefine/>
    <w:semiHidden/>
    <w:rsid w:val="000D38FE"/>
    <w:pPr>
      <w:ind w:left="1620" w:hanging="180"/>
    </w:pPr>
  </w:style>
  <w:style w:type="paragraph" w:styleId="IndexHeading">
    <w:name w:val="index heading"/>
    <w:basedOn w:val="Normal"/>
    <w:next w:val="Index1"/>
    <w:semiHidden/>
    <w:rsid w:val="000D38FE"/>
    <w:rPr>
      <w:rFonts w:ascii="Arial" w:hAnsi="Arial" w:cs="Arial"/>
      <w:b/>
      <w:bCs/>
    </w:rPr>
  </w:style>
  <w:style w:type="paragraph" w:styleId="List">
    <w:name w:val="List"/>
    <w:basedOn w:val="Normal"/>
    <w:rsid w:val="000D38FE"/>
    <w:pPr>
      <w:ind w:left="360" w:hanging="360"/>
    </w:pPr>
  </w:style>
  <w:style w:type="paragraph" w:styleId="List2">
    <w:name w:val="List 2"/>
    <w:basedOn w:val="Normal"/>
    <w:rsid w:val="000D38FE"/>
    <w:pPr>
      <w:ind w:left="720" w:hanging="360"/>
    </w:pPr>
  </w:style>
  <w:style w:type="paragraph" w:styleId="List4">
    <w:name w:val="List 4"/>
    <w:basedOn w:val="Normal"/>
    <w:rsid w:val="000D38FE"/>
    <w:pPr>
      <w:ind w:left="1440" w:hanging="360"/>
    </w:pPr>
  </w:style>
  <w:style w:type="paragraph" w:styleId="List5">
    <w:name w:val="List 5"/>
    <w:basedOn w:val="Normal"/>
    <w:rsid w:val="000D38FE"/>
    <w:pPr>
      <w:ind w:left="1800" w:hanging="360"/>
    </w:pPr>
  </w:style>
  <w:style w:type="paragraph" w:styleId="ListBullet2">
    <w:name w:val="List Bullet 2"/>
    <w:basedOn w:val="Normal"/>
    <w:autoRedefine/>
    <w:rsid w:val="000D38FE"/>
    <w:pPr>
      <w:numPr>
        <w:numId w:val="4"/>
      </w:numPr>
    </w:pPr>
  </w:style>
  <w:style w:type="paragraph" w:styleId="ListBullet3">
    <w:name w:val="List Bullet 3"/>
    <w:basedOn w:val="Normal"/>
    <w:autoRedefine/>
    <w:rsid w:val="000D38FE"/>
    <w:pPr>
      <w:numPr>
        <w:numId w:val="5"/>
      </w:numPr>
    </w:pPr>
  </w:style>
  <w:style w:type="paragraph" w:styleId="ListBullet4">
    <w:name w:val="List Bullet 4"/>
    <w:basedOn w:val="Normal"/>
    <w:autoRedefine/>
    <w:rsid w:val="000D38FE"/>
    <w:pPr>
      <w:numPr>
        <w:numId w:val="6"/>
      </w:numPr>
    </w:pPr>
  </w:style>
  <w:style w:type="paragraph" w:styleId="ListBullet5">
    <w:name w:val="List Bullet 5"/>
    <w:basedOn w:val="Normal"/>
    <w:autoRedefine/>
    <w:rsid w:val="000D38FE"/>
    <w:pPr>
      <w:numPr>
        <w:numId w:val="7"/>
      </w:numPr>
    </w:pPr>
  </w:style>
  <w:style w:type="paragraph" w:styleId="ListContinue3">
    <w:name w:val="List Continue 3"/>
    <w:basedOn w:val="Normal"/>
    <w:rsid w:val="000D38FE"/>
    <w:pPr>
      <w:spacing w:after="120"/>
      <w:ind w:left="1080"/>
    </w:pPr>
  </w:style>
  <w:style w:type="paragraph" w:styleId="ListContinue4">
    <w:name w:val="List Continue 4"/>
    <w:basedOn w:val="Normal"/>
    <w:rsid w:val="000D38FE"/>
    <w:pPr>
      <w:spacing w:after="120"/>
      <w:ind w:left="1440"/>
    </w:pPr>
  </w:style>
  <w:style w:type="paragraph" w:styleId="ListContinue5">
    <w:name w:val="List Continue 5"/>
    <w:basedOn w:val="Normal"/>
    <w:rsid w:val="000D38FE"/>
    <w:pPr>
      <w:spacing w:after="120"/>
      <w:ind w:left="1800"/>
    </w:pPr>
  </w:style>
  <w:style w:type="paragraph" w:styleId="ListNumber">
    <w:name w:val="List Number"/>
    <w:basedOn w:val="Normal"/>
    <w:rsid w:val="000D38FE"/>
    <w:pPr>
      <w:numPr>
        <w:numId w:val="8"/>
      </w:numPr>
    </w:pPr>
  </w:style>
  <w:style w:type="paragraph" w:styleId="ListNumber2">
    <w:name w:val="List Number 2"/>
    <w:basedOn w:val="Normal"/>
    <w:rsid w:val="000D38FE"/>
    <w:pPr>
      <w:numPr>
        <w:numId w:val="9"/>
      </w:numPr>
    </w:pPr>
  </w:style>
  <w:style w:type="paragraph" w:styleId="ListNumber4">
    <w:name w:val="List Number 4"/>
    <w:basedOn w:val="Normal"/>
    <w:rsid w:val="000D38FE"/>
    <w:pPr>
      <w:numPr>
        <w:numId w:val="10"/>
      </w:numPr>
    </w:pPr>
  </w:style>
  <w:style w:type="paragraph" w:styleId="ListNumber5">
    <w:name w:val="List Number 5"/>
    <w:basedOn w:val="Normal"/>
    <w:rsid w:val="000D38FE"/>
    <w:pPr>
      <w:numPr>
        <w:numId w:val="11"/>
      </w:numPr>
    </w:pPr>
  </w:style>
  <w:style w:type="paragraph" w:styleId="MacroText">
    <w:name w:val="macro"/>
    <w:semiHidden/>
    <w:rsid w:val="000D38FE"/>
    <w:pPr>
      <w:tabs>
        <w:tab w:val="left" w:pos="480"/>
        <w:tab w:val="left" w:pos="960"/>
        <w:tab w:val="left" w:pos="1440"/>
        <w:tab w:val="left" w:pos="1920"/>
        <w:tab w:val="left" w:pos="2400"/>
        <w:tab w:val="left" w:pos="2880"/>
        <w:tab w:val="left" w:pos="3360"/>
        <w:tab w:val="left" w:pos="3840"/>
        <w:tab w:val="left" w:pos="4320"/>
      </w:tabs>
      <w:spacing w:after="80"/>
      <w:jc w:val="both"/>
    </w:pPr>
    <w:rPr>
      <w:rFonts w:ascii="Courier New" w:hAnsi="Courier New" w:cs="Courier New"/>
    </w:rPr>
  </w:style>
  <w:style w:type="paragraph" w:styleId="MessageHeader">
    <w:name w:val="Message Header"/>
    <w:basedOn w:val="Normal"/>
    <w:rsid w:val="000D38F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teHeading">
    <w:name w:val="Note Heading"/>
    <w:basedOn w:val="Normal"/>
    <w:next w:val="Normal"/>
    <w:rsid w:val="000D38FE"/>
  </w:style>
  <w:style w:type="paragraph" w:styleId="Salutation">
    <w:name w:val="Salutation"/>
    <w:basedOn w:val="Normal"/>
    <w:next w:val="Normal"/>
    <w:rsid w:val="000D38FE"/>
  </w:style>
  <w:style w:type="paragraph" w:styleId="Signature">
    <w:name w:val="Signature"/>
    <w:basedOn w:val="Normal"/>
    <w:rsid w:val="000D38FE"/>
    <w:pPr>
      <w:ind w:left="4320"/>
    </w:pPr>
  </w:style>
  <w:style w:type="paragraph" w:styleId="Subtitle">
    <w:name w:val="Subtitle"/>
    <w:basedOn w:val="Normal"/>
    <w:qFormat/>
    <w:rsid w:val="000D38FE"/>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D38FE"/>
    <w:pPr>
      <w:ind w:left="180" w:hanging="180"/>
    </w:pPr>
  </w:style>
  <w:style w:type="paragraph" w:styleId="TableofFigures">
    <w:name w:val="table of figures"/>
    <w:basedOn w:val="Normal"/>
    <w:next w:val="Normal"/>
    <w:semiHidden/>
    <w:rsid w:val="000D38FE"/>
    <w:pPr>
      <w:ind w:left="360" w:hanging="360"/>
    </w:pPr>
  </w:style>
  <w:style w:type="paragraph" w:styleId="Title">
    <w:name w:val="Title"/>
    <w:basedOn w:val="Normal"/>
    <w:qFormat/>
    <w:rsid w:val="000D38F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0D38FE"/>
    <w:pPr>
      <w:spacing w:before="120"/>
    </w:pPr>
    <w:rPr>
      <w:rFonts w:ascii="Arial" w:hAnsi="Arial" w:cs="Arial"/>
      <w:b/>
      <w:bCs/>
      <w:sz w:val="24"/>
      <w:szCs w:val="24"/>
    </w:rPr>
  </w:style>
  <w:style w:type="paragraph" w:styleId="TOC1">
    <w:name w:val="toc 1"/>
    <w:basedOn w:val="Normal"/>
    <w:next w:val="Normal"/>
    <w:autoRedefine/>
    <w:semiHidden/>
    <w:rsid w:val="000D38FE"/>
  </w:style>
  <w:style w:type="paragraph" w:styleId="TOC2">
    <w:name w:val="toc 2"/>
    <w:basedOn w:val="Normal"/>
    <w:next w:val="Normal"/>
    <w:autoRedefine/>
    <w:semiHidden/>
    <w:rsid w:val="000D38FE"/>
    <w:pPr>
      <w:ind w:left="180"/>
    </w:pPr>
  </w:style>
  <w:style w:type="paragraph" w:styleId="TOC3">
    <w:name w:val="toc 3"/>
    <w:basedOn w:val="Normal"/>
    <w:next w:val="Normal"/>
    <w:autoRedefine/>
    <w:semiHidden/>
    <w:rsid w:val="000D38FE"/>
    <w:pPr>
      <w:ind w:left="360"/>
    </w:pPr>
  </w:style>
  <w:style w:type="paragraph" w:styleId="TOC4">
    <w:name w:val="toc 4"/>
    <w:basedOn w:val="Normal"/>
    <w:next w:val="Normal"/>
    <w:autoRedefine/>
    <w:semiHidden/>
    <w:rsid w:val="000D38FE"/>
    <w:pPr>
      <w:ind w:left="540"/>
    </w:pPr>
  </w:style>
  <w:style w:type="paragraph" w:styleId="TOC5">
    <w:name w:val="toc 5"/>
    <w:basedOn w:val="Normal"/>
    <w:next w:val="Normal"/>
    <w:autoRedefine/>
    <w:semiHidden/>
    <w:rsid w:val="000D38FE"/>
    <w:pPr>
      <w:ind w:left="720"/>
    </w:pPr>
  </w:style>
  <w:style w:type="paragraph" w:styleId="TOC6">
    <w:name w:val="toc 6"/>
    <w:basedOn w:val="Normal"/>
    <w:next w:val="Normal"/>
    <w:autoRedefine/>
    <w:semiHidden/>
    <w:rsid w:val="000D38FE"/>
    <w:pPr>
      <w:ind w:left="900"/>
    </w:pPr>
  </w:style>
  <w:style w:type="paragraph" w:styleId="TOC7">
    <w:name w:val="toc 7"/>
    <w:basedOn w:val="Normal"/>
    <w:next w:val="Normal"/>
    <w:autoRedefine/>
    <w:semiHidden/>
    <w:rsid w:val="000D38FE"/>
    <w:pPr>
      <w:ind w:left="1080"/>
    </w:pPr>
  </w:style>
  <w:style w:type="paragraph" w:styleId="TOC8">
    <w:name w:val="toc 8"/>
    <w:basedOn w:val="Normal"/>
    <w:next w:val="Normal"/>
    <w:autoRedefine/>
    <w:semiHidden/>
    <w:rsid w:val="000D38FE"/>
    <w:pPr>
      <w:ind w:left="1260"/>
    </w:pPr>
  </w:style>
  <w:style w:type="paragraph" w:styleId="TOC9">
    <w:name w:val="toc 9"/>
    <w:basedOn w:val="Normal"/>
    <w:next w:val="Normal"/>
    <w:autoRedefine/>
    <w:semiHidden/>
    <w:rsid w:val="000D38FE"/>
    <w:pPr>
      <w:ind w:left="1440"/>
    </w:pPr>
  </w:style>
  <w:style w:type="character" w:customStyle="1" w:styleId="BodyTextChar">
    <w:name w:val="Body Text Char"/>
    <w:basedOn w:val="DefaultParagraphFont"/>
    <w:link w:val="BodyText"/>
    <w:rsid w:val="00946F58"/>
    <w:rPr>
      <w:bCs/>
      <w:sz w:val="18"/>
      <w:szCs w:val="18"/>
      <w:lang w:val="en-US" w:eastAsia="en-US" w:bidi="ar-SA"/>
    </w:rPr>
  </w:style>
  <w:style w:type="character" w:customStyle="1" w:styleId="MathTextChar">
    <w:name w:val="Math Text Char"/>
    <w:basedOn w:val="BodyTextChar"/>
    <w:link w:val="MathText"/>
    <w:rsid w:val="00946F58"/>
    <w:rPr>
      <w:bCs/>
      <w:sz w:val="18"/>
      <w:szCs w:val="18"/>
      <w:lang w:val="en-US" w:eastAsia="en-US" w:bidi="ar-SA"/>
    </w:rPr>
  </w:style>
  <w:style w:type="character" w:customStyle="1" w:styleId="CaptionsChar">
    <w:name w:val="Captions Char"/>
    <w:basedOn w:val="DefaultParagraphFont"/>
    <w:link w:val="Captions"/>
    <w:rsid w:val="00C56A20"/>
    <w:rPr>
      <w:sz w:val="16"/>
      <w:lang w:val="en-US" w:eastAsia="en-US" w:bidi="ar-SA"/>
    </w:rPr>
  </w:style>
  <w:style w:type="character" w:customStyle="1" w:styleId="CharChar">
    <w:name w:val="Char Char"/>
    <w:basedOn w:val="DefaultParagraphFont"/>
    <w:rsid w:val="001E630B"/>
    <w:rPr>
      <w:bCs/>
      <w:sz w:val="18"/>
      <w:szCs w:val="18"/>
      <w:lang w:val="en-US" w:eastAsia="en-US" w:bidi="ar-SA"/>
    </w:rPr>
  </w:style>
  <w:style w:type="paragraph" w:customStyle="1" w:styleId="Authors">
    <w:name w:val="Authors"/>
    <w:basedOn w:val="Paper-Title"/>
    <w:rsid w:val="00682E02"/>
    <w:rPr>
      <w:szCs w:val="32"/>
    </w:rPr>
  </w:style>
  <w:style w:type="character" w:styleId="PlaceholderText">
    <w:name w:val="Placeholder Text"/>
    <w:basedOn w:val="DefaultParagraphFont"/>
    <w:uiPriority w:val="99"/>
    <w:semiHidden/>
    <w:rsid w:val="004F19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956004">
      <w:bodyDiv w:val="1"/>
      <w:marLeft w:val="0"/>
      <w:marRight w:val="0"/>
      <w:marTop w:val="0"/>
      <w:marBottom w:val="0"/>
      <w:divBdr>
        <w:top w:val="none" w:sz="0" w:space="0" w:color="auto"/>
        <w:left w:val="none" w:sz="0" w:space="0" w:color="auto"/>
        <w:bottom w:val="none" w:sz="0" w:space="0" w:color="auto"/>
        <w:right w:val="none" w:sz="0" w:space="0" w:color="auto"/>
      </w:divBdr>
    </w:div>
    <w:div w:id="1197884690">
      <w:bodyDiv w:val="1"/>
      <w:marLeft w:val="0"/>
      <w:marRight w:val="0"/>
      <w:marTop w:val="0"/>
      <w:marBottom w:val="0"/>
      <w:divBdr>
        <w:top w:val="none" w:sz="0" w:space="0" w:color="auto"/>
        <w:left w:val="none" w:sz="0" w:space="0" w:color="auto"/>
        <w:bottom w:val="none" w:sz="0" w:space="0" w:color="auto"/>
        <w:right w:val="none" w:sz="0" w:space="0" w:color="auto"/>
      </w:divBdr>
    </w:div>
    <w:div w:id="1821268059">
      <w:bodyDiv w:val="1"/>
      <w:marLeft w:val="0"/>
      <w:marRight w:val="0"/>
      <w:marTop w:val="0"/>
      <w:marBottom w:val="0"/>
      <w:divBdr>
        <w:top w:val="none" w:sz="0" w:space="0" w:color="auto"/>
        <w:left w:val="none" w:sz="0" w:space="0" w:color="auto"/>
        <w:bottom w:val="none" w:sz="0" w:space="0" w:color="auto"/>
        <w:right w:val="none" w:sz="0" w:space="0" w:color="auto"/>
      </w:divBdr>
    </w:div>
    <w:div w:id="1959406125">
      <w:bodyDiv w:val="1"/>
      <w:marLeft w:val="0"/>
      <w:marRight w:val="0"/>
      <w:marTop w:val="0"/>
      <w:marBottom w:val="0"/>
      <w:divBdr>
        <w:top w:val="none" w:sz="0" w:space="0" w:color="auto"/>
        <w:left w:val="none" w:sz="0" w:space="0" w:color="auto"/>
        <w:bottom w:val="none" w:sz="0" w:space="0" w:color="auto"/>
        <w:right w:val="none" w:sz="0" w:space="0" w:color="auto"/>
      </w:divBdr>
      <w:divsChild>
        <w:div w:id="3076378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w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cs.caltech.edu/~arvo/applets/SphTriDemo.html"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cs.caltech.edu/~arvo/applets/SphTriDemo.html"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7.w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cs.caltech.edu/~arvo/applets/SphTriDem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260</TotalTime>
  <Pages>9</Pages>
  <Words>7278</Words>
  <Characters>39158</Characters>
  <Application>Microsoft Office Word</Application>
  <DocSecurity>0</DocSecurity>
  <Lines>889</Lines>
  <Paragraphs>266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Digital Photography with Flash and No-Flash Image Pairs</vt:lpstr>
      <vt:lpstr>Introduction</vt:lpstr>
      <vt:lpstr>Background on Camera Noise</vt:lpstr>
      <vt:lpstr>Acquisition</vt:lpstr>
      <vt:lpstr>Denoising and Detail Transfer</vt:lpstr>
      <vt:lpstr>    Denoising</vt:lpstr>
      <vt:lpstr>    Flash-To-Ambient Detail Transfer</vt:lpstr>
      <vt:lpstr>    Detecting Flash Shadows and Specularities</vt:lpstr>
      <vt:lpstr>White Balancing</vt:lpstr>
      <vt:lpstr>Continuous Flash Adjustment</vt:lpstr>
      <vt:lpstr>Red-Eye Correction</vt:lpstr>
      <vt:lpstr>Future Work and Conclusions</vt:lpstr>
      <vt:lpstr>Acknowledgements</vt:lpstr>
      <vt:lpstr>References</vt:lpstr>
    </vt:vector>
  </TitlesOfParts>
  <Company>Microsoft Corporation</Company>
  <LinksUpToDate>false</LinksUpToDate>
  <CharactersWithSpaces>46170</CharactersWithSpaces>
  <SharedDoc>false</SharedDoc>
  <HLinks>
    <vt:vector size="18" baseType="variant">
      <vt:variant>
        <vt:i4>6815855</vt:i4>
      </vt:variant>
      <vt:variant>
        <vt:i4>392</vt:i4>
      </vt:variant>
      <vt:variant>
        <vt:i4>0</vt:i4>
      </vt:variant>
      <vt:variant>
        <vt:i4>5</vt:i4>
      </vt:variant>
      <vt:variant>
        <vt:lpwstr>http://www.cs.caltech.edu/~arvo/applets/SphTriDemo.html</vt:lpwstr>
      </vt:variant>
      <vt:variant>
        <vt:lpwstr/>
      </vt:variant>
      <vt:variant>
        <vt:i4>6815855</vt:i4>
      </vt:variant>
      <vt:variant>
        <vt:i4>383</vt:i4>
      </vt:variant>
      <vt:variant>
        <vt:i4>0</vt:i4>
      </vt:variant>
      <vt:variant>
        <vt:i4>5</vt:i4>
      </vt:variant>
      <vt:variant>
        <vt:lpwstr>http://www.cs.caltech.edu/~arvo/applets/SphTriDemo.html</vt:lpwstr>
      </vt:variant>
      <vt:variant>
        <vt:lpwstr/>
      </vt:variant>
      <vt:variant>
        <vt:i4>6815855</vt:i4>
      </vt:variant>
      <vt:variant>
        <vt:i4>374</vt:i4>
      </vt:variant>
      <vt:variant>
        <vt:i4>0</vt:i4>
      </vt:variant>
      <vt:variant>
        <vt:i4>5</vt:i4>
      </vt:variant>
      <vt:variant>
        <vt:lpwstr>http://www.cs.caltech.edu/~arvo/applets/SphTriDemo.html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Photography with Flash and No-Flash Image Pairs</dc:title>
  <dc:subject>ACM Trans. Graphics (SIGGRAPH 2004)</dc:subject>
  <dc:creator>Georg Petschnigg, Maneesh Agrawala, Hugues Hoppe, Richard Szeliski, Michael Cohen, Kentaro Toyama</dc:creator>
  <cp:lastModifiedBy>Hugues Hoppe</cp:lastModifiedBy>
  <cp:revision>40</cp:revision>
  <cp:lastPrinted>2004-05-03T17:53:00Z</cp:lastPrinted>
  <dcterms:created xsi:type="dcterms:W3CDTF">2013-03-27T21:22:00Z</dcterms:created>
  <dcterms:modified xsi:type="dcterms:W3CDTF">2013-04-01T17:28:00Z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Roman,BI_x000d_
Number=Times New Roman_x000d_
User1=Courier New,BI_x000d_
User2=Euclid Math One_x000d_
MTExtra=MT Extra_x000d_
_x000d_
[Siz</vt:lpwstr>
  </property>
  <property fmtid="{D5CDD505-2E9C-101B-9397-08002B2CF9AE}" pid="3" name="MTPreferences 1">
    <vt:lpwstr>es]_x000d_
Full=9 pt_x000d_
Script=58 %_x000d_
ScriptScript=42 %_x000d_
Symbol=150 %_x000d_
SubSymbol=100 %_x000d_
User1=75 %_x000d_
User2=150 %_x000d_
SmallLargeIncr=1 pt_x000d_
_x000d_
[Spacing]_x000d_
LineSpacing=150 %_x000d_
MatrixRowSpacing=100 %_x000d_
MatrixColSpacing=50 %_x000d_
SuperscriptHeight=45 %_x000d_
SubscriptDepth=25 %_x000d_
SubSup</vt:lpwstr>
  </property>
  <property fmtid="{D5CDD505-2E9C-101B-9397-08002B2CF9AE}" pid="4" name="MTPreferences 2">
    <vt:lpwstr>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vt:lpwstr>
  </property>
  <property fmtid="{D5CDD505-2E9C-101B-9397-08002B2CF9AE}" pid="5" name="MTPreferences 3">
    <vt:lpwstr>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HH.EQP</vt:lpwstr>
  </property>
  <property fmtid="{D5CDD505-2E9C-101B-9397-08002B2CF9AE}" pid="7" name="MTWinEqns">
    <vt:bool>true</vt:bool>
  </property>
  <property fmtid="{D5CDD505-2E9C-101B-9397-08002B2CF9AE}" pid="8" name="MTEquationSection">
    <vt:lpwstr>1</vt:lpwstr>
  </property>
  <property fmtid="{D5CDD505-2E9C-101B-9397-08002B2CF9AE}" pid="9" name="MTEquationNumber2">
    <vt:lpwstr>(#E1)</vt:lpwstr>
  </property>
</Properties>
</file>